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A9C6AE" w14:textId="77777777" w:rsidR="00DA0D2E" w:rsidRPr="00A05DAB" w:rsidRDefault="00DA0D2E" w:rsidP="003D2552">
      <w:pPr>
        <w:jc w:val="left"/>
        <w:rPr>
          <w:rFonts w:ascii="BMW Group Light" w:eastAsiaTheme="minorEastAsia" w:hAnsi="BMW Group Light" w:cs="BMW Group Light"/>
          <w:b/>
          <w:bCs/>
          <w:noProof/>
          <w:sz w:val="20"/>
          <w:lang w:val="en-US" w:eastAsia="zh-CN"/>
        </w:rPr>
      </w:pPr>
    </w:p>
    <w:p w14:paraId="6D37D979" w14:textId="77777777" w:rsidR="00DA2403" w:rsidRDefault="00DA2403" w:rsidP="003D2552">
      <w:pPr>
        <w:jc w:val="left"/>
        <w:rPr>
          <w:rFonts w:ascii="BMW Group Light" w:eastAsia="BMW Type Global Regular" w:hAnsi="BMW Group Light" w:cs="BMW Group Light"/>
          <w:noProof/>
          <w:sz w:val="20"/>
          <w:lang w:eastAsia="zh-CN"/>
        </w:rPr>
      </w:pPr>
    </w:p>
    <w:p w14:paraId="129EF61D" w14:textId="77777777" w:rsidR="00DA2403" w:rsidRDefault="00DA2403" w:rsidP="003D2552">
      <w:pPr>
        <w:jc w:val="left"/>
        <w:rPr>
          <w:rFonts w:ascii="BMW Group Light" w:eastAsia="BMW Type Global Regular" w:hAnsi="BMW Group Light" w:cs="BMW Group Light"/>
          <w:noProof/>
          <w:sz w:val="20"/>
          <w:lang w:eastAsia="zh-CN"/>
        </w:rPr>
      </w:pPr>
    </w:p>
    <w:p w14:paraId="77547373" w14:textId="77777777" w:rsidR="00DA0D2E" w:rsidRPr="009C569D" w:rsidRDefault="00DA0D2E" w:rsidP="003D2552">
      <w:pPr>
        <w:jc w:val="left"/>
        <w:rPr>
          <w:rFonts w:ascii="BMW Group Light" w:eastAsia="BMW Type Global Regular" w:hAnsi="BMW Group Light" w:cs="BMW Group Light"/>
          <w:noProof/>
          <w:sz w:val="20"/>
          <w:lang w:eastAsia="zh-CN"/>
        </w:rPr>
      </w:pPr>
    </w:p>
    <w:p w14:paraId="7DDDF677" w14:textId="77777777" w:rsidR="00DA0D2E" w:rsidRPr="009C569D" w:rsidRDefault="00DA0D2E" w:rsidP="00363240">
      <w:pPr>
        <w:jc w:val="center"/>
        <w:rPr>
          <w:rFonts w:ascii="BMW Group Light" w:eastAsia="BMW Type Global Regular" w:hAnsi="BMW Group Light" w:cs="BMW Group Light"/>
          <w:sz w:val="20"/>
        </w:rPr>
      </w:pPr>
    </w:p>
    <w:p w14:paraId="47451E74" w14:textId="77777777" w:rsidR="00DA0D2E" w:rsidRPr="00BA2C61" w:rsidRDefault="000645B9" w:rsidP="00363240">
      <w:pPr>
        <w:jc w:val="center"/>
        <w:rPr>
          <w:rFonts w:ascii="BMW Group Light" w:eastAsia="BMW Type Global Regular" w:hAnsi="BMW Group Light" w:cs="BMW Group Light"/>
          <w:b/>
          <w:bCs/>
          <w:sz w:val="40"/>
          <w:lang w:eastAsia="zh-CN"/>
        </w:rPr>
      </w:pPr>
      <w:r w:rsidRPr="00BA2C61">
        <w:rPr>
          <w:rFonts w:ascii="BMW Group Light" w:eastAsia="BMW Type Global Regular" w:hAnsi="BMW Group Light" w:cs="BMW Group Light"/>
          <w:b/>
          <w:bCs/>
          <w:sz w:val="40"/>
          <w:lang w:eastAsia="zh-CN"/>
        </w:rPr>
        <w:t xml:space="preserve">Request </w:t>
      </w:r>
      <w:r w:rsidR="006E5314" w:rsidRPr="00BA2C61">
        <w:rPr>
          <w:rFonts w:ascii="BMW Group Light" w:eastAsia="BMW Type Global Regular" w:hAnsi="BMW Group Light" w:cs="BMW Group Light"/>
          <w:b/>
          <w:bCs/>
          <w:sz w:val="40"/>
          <w:lang w:eastAsia="zh-CN"/>
        </w:rPr>
        <w:t>f</w:t>
      </w:r>
      <w:r w:rsidR="00E96E31" w:rsidRPr="00BA2C61">
        <w:rPr>
          <w:rFonts w:ascii="BMW Group Light" w:eastAsia="BMW Type Global Regular" w:hAnsi="BMW Group Light" w:cs="BMW Group Light"/>
          <w:b/>
          <w:bCs/>
          <w:sz w:val="40"/>
          <w:lang w:eastAsia="zh-CN"/>
        </w:rPr>
        <w:t>or</w:t>
      </w:r>
      <w:r w:rsidRPr="00BA2C61">
        <w:rPr>
          <w:rFonts w:ascii="BMW Group Light" w:eastAsia="BMW Type Global Regular" w:hAnsi="BMW Group Light" w:cs="BMW Group Light"/>
          <w:b/>
          <w:bCs/>
          <w:sz w:val="40"/>
          <w:lang w:eastAsia="zh-CN"/>
        </w:rPr>
        <w:t xml:space="preserve"> Quotation</w:t>
      </w:r>
      <w:r w:rsidR="0010214F" w:rsidRPr="00BA2C61">
        <w:rPr>
          <w:rFonts w:ascii="BMW Group Light" w:eastAsia="BMW Type Global Regular" w:hAnsi="BMW Group Light" w:cs="BMW Group Light"/>
          <w:b/>
          <w:bCs/>
          <w:sz w:val="40"/>
          <w:lang w:eastAsia="zh-CN"/>
        </w:rPr>
        <w:t xml:space="preserve"> </w:t>
      </w:r>
      <w:r w:rsidRPr="00BA2C61">
        <w:rPr>
          <w:rFonts w:ascii="BMW Group Light" w:eastAsia="BMW Type Global Regular" w:hAnsi="BMW Group Light" w:cs="BMW Group Light"/>
          <w:b/>
          <w:bCs/>
          <w:sz w:val="40"/>
          <w:lang w:eastAsia="zh-CN"/>
        </w:rPr>
        <w:t>(RFQ)</w:t>
      </w:r>
    </w:p>
    <w:p w14:paraId="41AE1F48" w14:textId="5D8CBFC7" w:rsidR="00DA0D2E" w:rsidRPr="007F47A3" w:rsidRDefault="000645B9" w:rsidP="00363240">
      <w:pPr>
        <w:jc w:val="center"/>
        <w:rPr>
          <w:rFonts w:ascii="BMW Group Light" w:eastAsia="BMW Type Global Regular" w:hAnsi="BMW Group Light" w:cs="BMW Group Light"/>
          <w:b/>
          <w:bCs/>
          <w:sz w:val="40"/>
          <w:lang w:val="en-US" w:eastAsia="zh-CN"/>
        </w:rPr>
      </w:pPr>
      <w:r w:rsidRPr="00BA2C61">
        <w:rPr>
          <w:rFonts w:ascii="BMW Group Light" w:eastAsia="BMW Type Global Regular" w:hAnsi="BMW Group Light" w:cs="BMW Group Light"/>
          <w:b/>
          <w:bCs/>
          <w:sz w:val="40"/>
          <w:lang w:eastAsia="zh-CN"/>
        </w:rPr>
        <w:t>Document</w:t>
      </w:r>
    </w:p>
    <w:p w14:paraId="4FF2F083" w14:textId="77777777" w:rsidR="00DA2403" w:rsidRDefault="00DA2403" w:rsidP="00363240">
      <w:pPr>
        <w:jc w:val="center"/>
        <w:rPr>
          <w:rFonts w:ascii="BMW Group Light" w:eastAsia="BMW Type Global Regular" w:hAnsi="BMW Group Light" w:cs="BMW Group Light"/>
          <w:b/>
          <w:bCs/>
          <w:sz w:val="40"/>
          <w:lang w:eastAsia="zh-CN"/>
        </w:rPr>
      </w:pPr>
    </w:p>
    <w:p w14:paraId="3601A5E3" w14:textId="77777777" w:rsidR="00DA2403" w:rsidRPr="00D60813" w:rsidRDefault="00DA2403" w:rsidP="00363240">
      <w:pPr>
        <w:jc w:val="center"/>
        <w:rPr>
          <w:rFonts w:ascii="BMW Group Light" w:eastAsia="BMW Type Global Regular" w:hAnsi="BMW Group Light" w:cs="BMW Group Light"/>
          <w:b/>
          <w:bCs/>
          <w:sz w:val="40"/>
          <w:lang w:eastAsia="zh-CN"/>
        </w:rPr>
      </w:pPr>
    </w:p>
    <w:p w14:paraId="7845B633" w14:textId="77777777" w:rsidR="00DA0D2E" w:rsidRPr="001957F1" w:rsidRDefault="001957F1" w:rsidP="00363240">
      <w:pPr>
        <w:jc w:val="center"/>
        <w:rPr>
          <w:rFonts w:ascii="BMW Group Light" w:eastAsia="BMW Type Global Regular" w:hAnsi="BMW Group Light" w:cs="BMW Group Light"/>
          <w:b/>
          <w:bCs/>
          <w:sz w:val="40"/>
        </w:rPr>
      </w:pPr>
      <w:r>
        <w:rPr>
          <w:rFonts w:ascii="BMW Group Light" w:eastAsia="BMW Type Global Regular" w:hAnsi="BMW Group Light" w:cs="BMW Group Light"/>
          <w:b/>
          <w:bCs/>
          <w:sz w:val="40"/>
        </w:rPr>
        <w:t xml:space="preserve">For the </w:t>
      </w:r>
      <w:r>
        <w:rPr>
          <w:rFonts w:ascii="BMW Group Light" w:eastAsia="BMW Type Global Regular" w:hAnsi="BMW Group Light" w:cs="BMW Group Light" w:hint="eastAsia"/>
          <w:b/>
          <w:bCs/>
          <w:sz w:val="40"/>
          <w:lang w:eastAsia="zh-CN"/>
        </w:rPr>
        <w:t>P</w:t>
      </w:r>
      <w:r w:rsidR="00DA0D2E" w:rsidRPr="001957F1">
        <w:rPr>
          <w:rFonts w:ascii="BMW Group Light" w:eastAsia="BMW Type Global Regular" w:hAnsi="BMW Group Light" w:cs="BMW Group Light"/>
          <w:b/>
          <w:bCs/>
          <w:sz w:val="40"/>
        </w:rPr>
        <w:t>rovision of</w:t>
      </w:r>
    </w:p>
    <w:p w14:paraId="256BC055" w14:textId="7A2AF85A" w:rsidR="00B63AB3" w:rsidRPr="001957F1" w:rsidRDefault="00595D7E" w:rsidP="00363240">
      <w:pPr>
        <w:jc w:val="center"/>
        <w:rPr>
          <w:rFonts w:ascii="BMW Group Light" w:eastAsia="Arial Unicode MS" w:hAnsi="BMW Group Light" w:cs="BMW Group Light"/>
          <w:color w:val="000000"/>
          <w:sz w:val="40"/>
          <w:szCs w:val="40"/>
        </w:rPr>
      </w:pPr>
      <w:r>
        <w:rPr>
          <w:rFonts w:ascii="BMW Group Light" w:eastAsia="BMW Type Global Regular" w:hAnsi="BMW Group Light" w:cs="BMW Group Light"/>
          <w:b/>
          <w:bCs/>
          <w:sz w:val="40"/>
        </w:rPr>
        <w:t xml:space="preserve">Easy Finance (i.e. </w:t>
      </w:r>
      <w:proofErr w:type="spellStart"/>
      <w:r w:rsidR="00105834">
        <w:rPr>
          <w:rFonts w:ascii="BMW Group Light" w:eastAsia="BMW Type Global Regular" w:hAnsi="BMW Group Light" w:cs="BMW Group Light" w:hint="eastAsia"/>
          <w:b/>
          <w:bCs/>
          <w:sz w:val="40"/>
          <w:lang w:eastAsia="zh-CN"/>
        </w:rPr>
        <w:t>eApplication</w:t>
      </w:r>
      <w:proofErr w:type="spellEnd"/>
      <w:r>
        <w:rPr>
          <w:rFonts w:ascii="BMW Group Light" w:eastAsia="BMW Type Global Regular" w:hAnsi="BMW Group Light" w:cs="BMW Group Light"/>
          <w:b/>
          <w:bCs/>
          <w:sz w:val="40"/>
        </w:rPr>
        <w:t>)</w:t>
      </w:r>
      <w:r w:rsidR="00D77155">
        <w:rPr>
          <w:rFonts w:ascii="BMW Group Light" w:eastAsia="BMW Type Global Regular" w:hAnsi="BMW Group Light" w:cs="BMW Group Light"/>
          <w:b/>
          <w:bCs/>
          <w:sz w:val="40"/>
        </w:rPr>
        <w:t xml:space="preserve"> V1.2</w:t>
      </w:r>
    </w:p>
    <w:p w14:paraId="31BE55D2" w14:textId="77777777" w:rsidR="00311398" w:rsidRPr="00E36C8E" w:rsidRDefault="00311398" w:rsidP="003D2552">
      <w:pPr>
        <w:jc w:val="left"/>
        <w:rPr>
          <w:rFonts w:ascii="BMW Group Light" w:eastAsia="BMW Type Global Regular" w:hAnsi="BMW Group Light" w:cs="BMW Group Light"/>
          <w:b/>
          <w:bCs/>
          <w:sz w:val="40"/>
          <w:lang w:eastAsia="zh-CN"/>
        </w:rPr>
      </w:pPr>
    </w:p>
    <w:p w14:paraId="6DEF2411" w14:textId="77777777" w:rsidR="006F3363" w:rsidRDefault="006F3363" w:rsidP="003D2552">
      <w:pPr>
        <w:jc w:val="left"/>
        <w:rPr>
          <w:rFonts w:ascii="BMW Group Light" w:eastAsia="BMW Type Global Regular" w:hAnsi="BMW Group Light" w:cs="BMW Group Light"/>
          <w:b/>
          <w:bCs/>
          <w:sz w:val="40"/>
          <w:lang w:eastAsia="zh-CN"/>
        </w:rPr>
      </w:pPr>
    </w:p>
    <w:p w14:paraId="0A4784A9" w14:textId="77777777" w:rsidR="006F3363" w:rsidRDefault="006F3363" w:rsidP="003D2552">
      <w:pPr>
        <w:jc w:val="left"/>
        <w:rPr>
          <w:rFonts w:ascii="BMW Group Light" w:eastAsia="BMW Type Global Regular" w:hAnsi="BMW Group Light" w:cs="BMW Group Light"/>
          <w:b/>
          <w:bCs/>
          <w:sz w:val="40"/>
          <w:lang w:eastAsia="zh-CN"/>
        </w:rPr>
      </w:pPr>
    </w:p>
    <w:p w14:paraId="74B8EAD5" w14:textId="77777777" w:rsidR="006F3363" w:rsidRDefault="006F3363" w:rsidP="003D2552">
      <w:pPr>
        <w:jc w:val="left"/>
        <w:rPr>
          <w:rFonts w:ascii="BMW Group Light" w:eastAsia="BMW Type Global Regular" w:hAnsi="BMW Group Light" w:cs="BMW Group Light"/>
          <w:b/>
          <w:bCs/>
          <w:sz w:val="40"/>
          <w:lang w:eastAsia="zh-CN"/>
        </w:rPr>
      </w:pPr>
    </w:p>
    <w:p w14:paraId="7515EA5B" w14:textId="77777777" w:rsidR="006F3363" w:rsidRDefault="006F3363" w:rsidP="003D2552">
      <w:pPr>
        <w:jc w:val="left"/>
        <w:rPr>
          <w:rFonts w:ascii="BMW Group Light" w:eastAsia="BMW Type Global Regular" w:hAnsi="BMW Group Light" w:cs="BMW Group Light"/>
          <w:b/>
          <w:bCs/>
          <w:sz w:val="40"/>
          <w:lang w:eastAsia="zh-CN"/>
        </w:rPr>
      </w:pPr>
    </w:p>
    <w:p w14:paraId="64CCA45C" w14:textId="77777777" w:rsidR="006F3363" w:rsidRDefault="006F3363" w:rsidP="003D2552">
      <w:pPr>
        <w:jc w:val="left"/>
        <w:rPr>
          <w:rFonts w:ascii="BMW Group Light" w:eastAsia="BMW Type Global Regular" w:hAnsi="BMW Group Light" w:cs="BMW Group Light"/>
          <w:b/>
          <w:bCs/>
          <w:sz w:val="40"/>
          <w:lang w:eastAsia="zh-CN"/>
        </w:rPr>
      </w:pPr>
    </w:p>
    <w:p w14:paraId="19CA4EA4" w14:textId="77777777" w:rsidR="00DA2403" w:rsidRDefault="00DA2403" w:rsidP="003D2552">
      <w:pPr>
        <w:jc w:val="left"/>
        <w:rPr>
          <w:rFonts w:ascii="BMW Group Light" w:eastAsia="BMW Type Global Regular" w:hAnsi="BMW Group Light" w:cs="BMW Group Light"/>
          <w:b/>
          <w:bCs/>
          <w:sz w:val="40"/>
          <w:lang w:eastAsia="zh-CN"/>
        </w:rPr>
      </w:pPr>
    </w:p>
    <w:p w14:paraId="0137AEAB" w14:textId="77777777" w:rsidR="006F3363" w:rsidRDefault="006F3363" w:rsidP="003D2552">
      <w:pPr>
        <w:jc w:val="left"/>
        <w:rPr>
          <w:rFonts w:ascii="BMW Group Light" w:eastAsia="BMW Type Global Regular" w:hAnsi="BMW Group Light" w:cs="BMW Group Light"/>
          <w:b/>
          <w:bCs/>
          <w:sz w:val="40"/>
          <w:lang w:eastAsia="zh-CN"/>
        </w:rPr>
      </w:pPr>
    </w:p>
    <w:p w14:paraId="5034755E" w14:textId="77777777" w:rsidR="00BA2C61" w:rsidRDefault="00BA2C61" w:rsidP="003D2552">
      <w:pPr>
        <w:jc w:val="left"/>
        <w:rPr>
          <w:rFonts w:ascii="BMW Group Light" w:eastAsiaTheme="minorEastAsia" w:hAnsi="BMW Group Light" w:cs="BMW Group Light"/>
          <w:b/>
          <w:bCs/>
          <w:sz w:val="40"/>
          <w:lang w:eastAsia="zh-CN"/>
        </w:rPr>
      </w:pPr>
    </w:p>
    <w:p w14:paraId="0787672D" w14:textId="77777777" w:rsidR="003A2146" w:rsidRPr="00BC6EDB" w:rsidRDefault="00CE6231" w:rsidP="003D2552">
      <w:pPr>
        <w:jc w:val="left"/>
        <w:rPr>
          <w:rFonts w:ascii="BMW Group Light" w:eastAsiaTheme="minorEastAsia" w:hAnsi="BMW Group Light" w:cs="BMW Group Light"/>
          <w:b/>
          <w:caps/>
          <w:sz w:val="20"/>
          <w:lang w:eastAsia="zh-CN"/>
        </w:rPr>
      </w:pPr>
      <w:r w:rsidRPr="001957F1">
        <w:rPr>
          <w:rFonts w:ascii="BMW Group Light" w:eastAsia="BMW Type Global Regular" w:hAnsi="BMW Group Light" w:cs="BMW Group Light"/>
          <w:b/>
          <w:bCs/>
          <w:sz w:val="20"/>
        </w:rPr>
        <w:t xml:space="preserve"> </w:t>
      </w:r>
      <w:r w:rsidR="00BC6EDB">
        <w:rPr>
          <w:rFonts w:ascii="BMW Group Light" w:eastAsia="BMW Type Global Regular" w:hAnsi="BMW Group Light" w:cs="BMW Group Light"/>
          <w:b/>
          <w:bCs/>
          <w:sz w:val="20"/>
        </w:rPr>
        <w:t xml:space="preserve">               </w:t>
      </w:r>
    </w:p>
    <w:p w14:paraId="708DE7FC" w14:textId="77777777" w:rsidR="00AE430F" w:rsidRPr="00706346" w:rsidRDefault="003A2146" w:rsidP="003D2552">
      <w:pPr>
        <w:jc w:val="left"/>
        <w:rPr>
          <w:rFonts w:ascii="BMW Group Light" w:eastAsia="BMW Type Global Regular" w:hAnsi="BMW Group Light" w:cs="BMW Group Light"/>
          <w:caps/>
          <w:sz w:val="20"/>
          <w:lang w:eastAsia="zh-CN"/>
        </w:rPr>
      </w:pPr>
      <w:r w:rsidRPr="00706346">
        <w:rPr>
          <w:rFonts w:ascii="BMW Group Light" w:eastAsia="BMW Type Global Regular" w:hAnsi="BMW Group Light" w:cs="BMW Group Light"/>
          <w:caps/>
          <w:sz w:val="20"/>
          <w:lang w:eastAsia="zh-CN"/>
        </w:rPr>
        <w:t>Amendent log:</w:t>
      </w:r>
    </w:p>
    <w:p w14:paraId="0F09A90F" w14:textId="77777777" w:rsidR="009C569D" w:rsidRPr="001957F1" w:rsidRDefault="009C569D" w:rsidP="003D2552">
      <w:pPr>
        <w:jc w:val="left"/>
        <w:rPr>
          <w:rFonts w:ascii="BMW Group Light" w:eastAsia="BMW Type Global Regular" w:hAnsi="BMW Group Light" w:cs="BMW Group Light"/>
          <w:b/>
          <w:caps/>
          <w:sz w:val="20"/>
          <w:lang w:eastAsia="zh-CN"/>
        </w:rPr>
      </w:pPr>
    </w:p>
    <w:tbl>
      <w:tblPr>
        <w:tblStyle w:val="TableGrid"/>
        <w:tblW w:w="8863" w:type="dxa"/>
        <w:tblLayout w:type="fixed"/>
        <w:tblLook w:val="04A0" w:firstRow="1" w:lastRow="0" w:firstColumn="1" w:lastColumn="0" w:noHBand="0" w:noVBand="1"/>
      </w:tblPr>
      <w:tblGrid>
        <w:gridCol w:w="1242"/>
        <w:gridCol w:w="1566"/>
        <w:gridCol w:w="2700"/>
        <w:gridCol w:w="3355"/>
      </w:tblGrid>
      <w:tr w:rsidR="003A2146" w:rsidRPr="001957F1" w14:paraId="7625F361" w14:textId="77777777" w:rsidTr="006E57A8">
        <w:tc>
          <w:tcPr>
            <w:tcW w:w="1242" w:type="dxa"/>
          </w:tcPr>
          <w:p w14:paraId="00A75754"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Version</w:t>
            </w:r>
          </w:p>
        </w:tc>
        <w:tc>
          <w:tcPr>
            <w:tcW w:w="1566" w:type="dxa"/>
          </w:tcPr>
          <w:p w14:paraId="2ECDF1CE"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date</w:t>
            </w:r>
          </w:p>
        </w:tc>
        <w:tc>
          <w:tcPr>
            <w:tcW w:w="2700" w:type="dxa"/>
          </w:tcPr>
          <w:p w14:paraId="2DC23FD5"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author</w:t>
            </w:r>
          </w:p>
        </w:tc>
        <w:tc>
          <w:tcPr>
            <w:tcW w:w="3355" w:type="dxa"/>
          </w:tcPr>
          <w:p w14:paraId="1017A51D"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Changes</w:t>
            </w:r>
          </w:p>
        </w:tc>
      </w:tr>
      <w:tr w:rsidR="006E5314" w:rsidRPr="001957F1" w14:paraId="49B0F768" w14:textId="77777777" w:rsidTr="006E57A8">
        <w:trPr>
          <w:trHeight w:val="416"/>
        </w:trPr>
        <w:tc>
          <w:tcPr>
            <w:tcW w:w="1242" w:type="dxa"/>
          </w:tcPr>
          <w:p w14:paraId="28F6CE62" w14:textId="77777777" w:rsidR="006E5314" w:rsidRPr="00706346" w:rsidRDefault="007F47A3" w:rsidP="003D2552">
            <w:pPr>
              <w:jc w:val="left"/>
              <w:rPr>
                <w:rFonts w:ascii="BMW Group Light" w:eastAsia="BMW Type Global Regular" w:hAnsi="BMW Group Light" w:cs="BMW Group Light"/>
                <w:caps/>
                <w:sz w:val="20"/>
                <w:lang w:eastAsia="zh-CN"/>
              </w:rPr>
            </w:pPr>
            <w:r>
              <w:rPr>
                <w:rFonts w:ascii="BMW Group Light" w:eastAsia="BMW Type Global Regular" w:hAnsi="BMW Group Light" w:cs="BMW Group Light"/>
                <w:caps/>
                <w:sz w:val="20"/>
                <w:lang w:eastAsia="ko-KR"/>
              </w:rPr>
              <w:t>0.1</w:t>
            </w:r>
          </w:p>
        </w:tc>
        <w:tc>
          <w:tcPr>
            <w:tcW w:w="1566" w:type="dxa"/>
          </w:tcPr>
          <w:p w14:paraId="1F584452" w14:textId="77777777" w:rsidR="006E5314" w:rsidRPr="00706346" w:rsidRDefault="006E5314" w:rsidP="007F47A3">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201</w:t>
            </w:r>
            <w:r w:rsidR="00282B1A">
              <w:rPr>
                <w:rFonts w:ascii="BMW Group Light" w:eastAsia="BMW Type Global Regular" w:hAnsi="BMW Group Light" w:cs="BMW Group Light"/>
                <w:caps/>
                <w:sz w:val="20"/>
                <w:lang w:eastAsia="ko-KR"/>
              </w:rPr>
              <w:t>8</w:t>
            </w:r>
            <w:r w:rsidRPr="00706346">
              <w:rPr>
                <w:rFonts w:ascii="BMW Group Light" w:eastAsia="BMW Type Global Regular" w:hAnsi="BMW Group Light" w:cs="BMW Group Light"/>
                <w:caps/>
                <w:sz w:val="20"/>
                <w:lang w:eastAsia="ko-KR"/>
              </w:rPr>
              <w:t>-0</w:t>
            </w:r>
            <w:r w:rsidR="007F47A3">
              <w:rPr>
                <w:rFonts w:ascii="BMW Group Light" w:eastAsia="BMW Type Global Regular" w:hAnsi="BMW Group Light" w:cs="BMW Group Light"/>
                <w:caps/>
                <w:sz w:val="20"/>
                <w:lang w:eastAsia="ko-KR"/>
              </w:rPr>
              <w:t>9</w:t>
            </w:r>
            <w:r w:rsidRPr="00706346">
              <w:rPr>
                <w:rFonts w:ascii="BMW Group Light" w:eastAsia="BMW Type Global Regular" w:hAnsi="BMW Group Light" w:cs="BMW Group Light"/>
                <w:caps/>
                <w:sz w:val="20"/>
                <w:lang w:eastAsia="ko-KR"/>
              </w:rPr>
              <w:t>-</w:t>
            </w:r>
            <w:r w:rsidR="007F47A3">
              <w:rPr>
                <w:rFonts w:ascii="BMW Group Light" w:eastAsia="BMW Type Global Regular" w:hAnsi="BMW Group Light" w:cs="BMW Group Light"/>
                <w:caps/>
                <w:sz w:val="20"/>
                <w:lang w:eastAsia="ko-KR"/>
              </w:rPr>
              <w:t>09</w:t>
            </w:r>
          </w:p>
        </w:tc>
        <w:tc>
          <w:tcPr>
            <w:tcW w:w="2700" w:type="dxa"/>
          </w:tcPr>
          <w:p w14:paraId="1841B28B" w14:textId="77777777" w:rsidR="00282B1A" w:rsidRPr="00706346" w:rsidRDefault="007F47A3" w:rsidP="003D2552">
            <w:pPr>
              <w:jc w:val="left"/>
              <w:rPr>
                <w:rFonts w:ascii="BMW Group Light" w:eastAsia="Arial Unicode MS" w:hAnsi="BMW Group Light" w:cs="BMW Group Light"/>
                <w:color w:val="000000"/>
                <w:sz w:val="20"/>
              </w:rPr>
            </w:pPr>
            <w:r>
              <w:rPr>
                <w:rFonts w:ascii="BMW Group Light" w:eastAsia="BMW Type Global Regular" w:hAnsi="BMW Group Light" w:cs="BMW Group Light"/>
                <w:caps/>
                <w:sz w:val="20"/>
                <w:lang w:eastAsia="ko-KR"/>
              </w:rPr>
              <w:t>Bai Tao</w:t>
            </w:r>
          </w:p>
        </w:tc>
        <w:tc>
          <w:tcPr>
            <w:tcW w:w="3355" w:type="dxa"/>
          </w:tcPr>
          <w:p w14:paraId="2B6B2D2E" w14:textId="77777777" w:rsidR="006E5314" w:rsidRPr="007F47A3" w:rsidRDefault="006E5314" w:rsidP="007F47A3">
            <w:pPr>
              <w:rPr>
                <w:rFonts w:ascii="BMW Group Light" w:eastAsia="BMW Type Global Regular" w:hAnsi="BMW Group Light" w:cs="BMW Group Light"/>
                <w:caps/>
                <w:sz w:val="20"/>
                <w:lang w:eastAsia="ko-KR"/>
              </w:rPr>
            </w:pPr>
            <w:r w:rsidRPr="007F47A3">
              <w:rPr>
                <w:rFonts w:ascii="BMW Group Light" w:eastAsia="BMW Type Global Regular" w:hAnsi="BMW Group Light" w:cs="BMW Group Light"/>
                <w:caps/>
                <w:sz w:val="20"/>
              </w:rPr>
              <w:t>nitial version</w:t>
            </w:r>
          </w:p>
        </w:tc>
      </w:tr>
      <w:tr w:rsidR="00D41644" w:rsidRPr="00706346" w14:paraId="1F150F8D" w14:textId="77777777" w:rsidTr="006E57A8">
        <w:tc>
          <w:tcPr>
            <w:tcW w:w="1242" w:type="dxa"/>
          </w:tcPr>
          <w:p w14:paraId="25102561" w14:textId="3BB811CC" w:rsidR="00D41644" w:rsidRPr="00D41644"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0.2</w:t>
            </w:r>
          </w:p>
        </w:tc>
        <w:tc>
          <w:tcPr>
            <w:tcW w:w="1566" w:type="dxa"/>
          </w:tcPr>
          <w:p w14:paraId="7776B07C" w14:textId="1F8F8DDC" w:rsidR="00D41644" w:rsidRPr="00D41644"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2018-09-17</w:t>
            </w:r>
          </w:p>
        </w:tc>
        <w:tc>
          <w:tcPr>
            <w:tcW w:w="2700" w:type="dxa"/>
          </w:tcPr>
          <w:p w14:paraId="1F5D725F" w14:textId="61420716" w:rsidR="00D41644" w:rsidRPr="009E6E33"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JiChao</w:t>
            </w:r>
          </w:p>
        </w:tc>
        <w:tc>
          <w:tcPr>
            <w:tcW w:w="3355" w:type="dxa"/>
          </w:tcPr>
          <w:p w14:paraId="5EF95A96" w14:textId="405ABDB8" w:rsidR="00D41644" w:rsidRPr="00D77155" w:rsidRDefault="00595D7E" w:rsidP="00D77155">
            <w:pPr>
              <w:rPr>
                <w:rFonts w:ascii="BMW Group Light" w:eastAsia="BMW Type Global Regular" w:hAnsi="BMW Group Light" w:cs="BMW Group Light"/>
                <w:caps/>
                <w:sz w:val="20"/>
                <w:lang w:eastAsia="ko-KR"/>
              </w:rPr>
            </w:pPr>
            <w:r>
              <w:rPr>
                <w:rFonts w:ascii="BMW Group Light" w:eastAsia="BMW Type Global Regular" w:hAnsi="BMW Group Light" w:cs="BMW Group Light"/>
                <w:caps/>
                <w:sz w:val="20"/>
                <w:lang w:eastAsia="ko-KR"/>
              </w:rPr>
              <w:t>update sla</w:t>
            </w:r>
          </w:p>
        </w:tc>
      </w:tr>
      <w:tr w:rsidR="003645F9" w:rsidRPr="00706346" w14:paraId="40616330" w14:textId="77777777" w:rsidTr="006E57A8">
        <w:tc>
          <w:tcPr>
            <w:tcW w:w="1242" w:type="dxa"/>
          </w:tcPr>
          <w:p w14:paraId="06024CA6" w14:textId="126F7B1F" w:rsidR="003645F9"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1.0</w:t>
            </w:r>
          </w:p>
        </w:tc>
        <w:tc>
          <w:tcPr>
            <w:tcW w:w="1566" w:type="dxa"/>
          </w:tcPr>
          <w:p w14:paraId="2143272A" w14:textId="59D30AE2" w:rsidR="003645F9" w:rsidRPr="00D41644"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2018-10-19</w:t>
            </w:r>
          </w:p>
        </w:tc>
        <w:tc>
          <w:tcPr>
            <w:tcW w:w="2700" w:type="dxa"/>
          </w:tcPr>
          <w:p w14:paraId="28424C34" w14:textId="023E0080" w:rsidR="003645F9" w:rsidRPr="009E6E33"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jichao</w:t>
            </w:r>
          </w:p>
        </w:tc>
        <w:tc>
          <w:tcPr>
            <w:tcW w:w="3355" w:type="dxa"/>
          </w:tcPr>
          <w:p w14:paraId="1272277B" w14:textId="1AB2A6DE" w:rsidR="003645F9" w:rsidRPr="00D77155" w:rsidRDefault="00105834" w:rsidP="00D77155">
            <w:pPr>
              <w:rPr>
                <w:rFonts w:ascii="BMW Group Light" w:eastAsia="BMW Type Global Regular" w:hAnsi="BMW Group Light" w:cs="BMW Group Light"/>
                <w:caps/>
                <w:sz w:val="20"/>
                <w:lang w:eastAsia="ko-KR"/>
              </w:rPr>
            </w:pPr>
            <w:r>
              <w:rPr>
                <w:rFonts w:ascii="BMW Group Light" w:eastAsia="BMW Type Global Regular" w:hAnsi="BMW Group Light" w:cs="BMW Group Light"/>
                <w:caps/>
                <w:sz w:val="20"/>
                <w:lang w:eastAsia="ko-KR"/>
              </w:rPr>
              <w:t>update user stories</w:t>
            </w:r>
          </w:p>
        </w:tc>
      </w:tr>
      <w:tr w:rsidR="0000708B" w:rsidRPr="00706346" w14:paraId="5AAFC07F" w14:textId="77777777" w:rsidTr="006E57A8">
        <w:tc>
          <w:tcPr>
            <w:tcW w:w="1242" w:type="dxa"/>
          </w:tcPr>
          <w:p w14:paraId="7327098B" w14:textId="2C00DBDD" w:rsidR="0000708B" w:rsidRDefault="00E15B5D"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1</w:t>
            </w:r>
            <w:r>
              <w:rPr>
                <w:rFonts w:ascii="BMW Group Light" w:eastAsiaTheme="minorEastAsia" w:hAnsi="BMW Group Light" w:cs="BMW Group Light"/>
                <w:caps/>
                <w:sz w:val="20"/>
                <w:lang w:eastAsia="zh-CN"/>
              </w:rPr>
              <w:t>.1</w:t>
            </w:r>
          </w:p>
        </w:tc>
        <w:tc>
          <w:tcPr>
            <w:tcW w:w="1566" w:type="dxa"/>
          </w:tcPr>
          <w:p w14:paraId="3BA602EC" w14:textId="51CB4078" w:rsidR="0000708B" w:rsidRPr="00D41644" w:rsidRDefault="00E15B5D"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2018-</w:t>
            </w:r>
            <w:r>
              <w:rPr>
                <w:rFonts w:ascii="BMW Group Light" w:eastAsiaTheme="minorEastAsia" w:hAnsi="BMW Group Light" w:cs="BMW Group Light"/>
                <w:caps/>
                <w:sz w:val="20"/>
                <w:lang w:eastAsia="zh-CN"/>
              </w:rPr>
              <w:t>1</w:t>
            </w:r>
            <w:r>
              <w:rPr>
                <w:rFonts w:ascii="BMW Group Light" w:eastAsiaTheme="minorEastAsia" w:hAnsi="BMW Group Light" w:cs="BMW Group Light" w:hint="eastAsia"/>
                <w:caps/>
                <w:sz w:val="20"/>
                <w:lang w:eastAsia="zh-CN"/>
              </w:rPr>
              <w:t>0-</w:t>
            </w:r>
            <w:r>
              <w:rPr>
                <w:rFonts w:ascii="BMW Group Light" w:eastAsiaTheme="minorEastAsia" w:hAnsi="BMW Group Light" w:cs="BMW Group Light"/>
                <w:caps/>
                <w:sz w:val="20"/>
                <w:lang w:eastAsia="zh-CN"/>
              </w:rPr>
              <w:t>26</w:t>
            </w:r>
          </w:p>
        </w:tc>
        <w:tc>
          <w:tcPr>
            <w:tcW w:w="2700" w:type="dxa"/>
          </w:tcPr>
          <w:p w14:paraId="6ACAE116" w14:textId="5A056C08" w:rsidR="0000708B" w:rsidRPr="00D77155" w:rsidRDefault="00E15B5D" w:rsidP="003D2552">
            <w:pPr>
              <w:jc w:val="left"/>
              <w:rPr>
                <w:rFonts w:ascii="BMW Group Light" w:eastAsiaTheme="minorEastAsia" w:hAnsi="BMW Group Light" w:cs="BMW Group Light"/>
                <w:caps/>
                <w:sz w:val="20"/>
                <w:lang w:val="en-US" w:eastAsia="zh-CN"/>
              </w:rPr>
            </w:pPr>
            <w:r>
              <w:rPr>
                <w:rFonts w:ascii="BMW Group Light" w:eastAsiaTheme="minorEastAsia" w:hAnsi="BMW Group Light" w:cs="BMW Group Light" w:hint="eastAsia"/>
                <w:caps/>
                <w:sz w:val="20"/>
                <w:lang w:val="de-DE" w:eastAsia="zh-CN"/>
              </w:rPr>
              <w:t>Bai</w:t>
            </w:r>
            <w:r>
              <w:rPr>
                <w:rFonts w:ascii="BMW Group Light" w:eastAsiaTheme="minorEastAsia" w:hAnsi="BMW Group Light" w:cs="BMW Group Light"/>
                <w:caps/>
                <w:sz w:val="20"/>
                <w:lang w:val="en-US" w:eastAsia="zh-CN"/>
              </w:rPr>
              <w:t xml:space="preserve"> Tao</w:t>
            </w:r>
          </w:p>
        </w:tc>
        <w:tc>
          <w:tcPr>
            <w:tcW w:w="3355" w:type="dxa"/>
          </w:tcPr>
          <w:p w14:paraId="042A0288" w14:textId="1D0E5E41" w:rsidR="0000708B" w:rsidRPr="00D77155" w:rsidRDefault="00E15B5D" w:rsidP="00D77155">
            <w:pPr>
              <w:rPr>
                <w:rFonts w:ascii="BMW Group Light" w:eastAsia="BMW Type Global Regular" w:hAnsi="BMW Group Light" w:cs="BMW Group Light"/>
                <w:caps/>
                <w:sz w:val="20"/>
                <w:lang w:eastAsia="ko-KR"/>
              </w:rPr>
            </w:pPr>
            <w:r w:rsidRPr="00D77155">
              <w:rPr>
                <w:rFonts w:ascii="BMW Group Light" w:eastAsia="BMW Type Global Regular" w:hAnsi="BMW Group Light" w:cs="BMW Group Light"/>
                <w:caps/>
                <w:sz w:val="20"/>
                <w:lang w:eastAsia="ko-KR"/>
              </w:rPr>
              <w:t xml:space="preserve">Updated requirements for Agile </w:t>
            </w:r>
          </w:p>
        </w:tc>
      </w:tr>
      <w:tr w:rsidR="00D77155" w:rsidRPr="00706346" w14:paraId="184F665D" w14:textId="77777777" w:rsidTr="006E57A8">
        <w:tc>
          <w:tcPr>
            <w:tcW w:w="1242" w:type="dxa"/>
          </w:tcPr>
          <w:p w14:paraId="5B73053E" w14:textId="04CB6CC2" w:rsidR="00D77155" w:rsidRDefault="00D77155"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1</w:t>
            </w:r>
            <w:r>
              <w:rPr>
                <w:rFonts w:ascii="BMW Group Light" w:eastAsiaTheme="minorEastAsia" w:hAnsi="BMW Group Light" w:cs="BMW Group Light"/>
                <w:caps/>
                <w:sz w:val="20"/>
                <w:lang w:eastAsia="zh-CN"/>
              </w:rPr>
              <w:t>.2</w:t>
            </w:r>
          </w:p>
        </w:tc>
        <w:tc>
          <w:tcPr>
            <w:tcW w:w="1566" w:type="dxa"/>
          </w:tcPr>
          <w:p w14:paraId="669D041F" w14:textId="65A39D0E" w:rsidR="00D77155" w:rsidRDefault="00D77155"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2018-</w:t>
            </w:r>
            <w:r>
              <w:rPr>
                <w:rFonts w:ascii="BMW Group Light" w:eastAsiaTheme="minorEastAsia" w:hAnsi="BMW Group Light" w:cs="BMW Group Light"/>
                <w:caps/>
                <w:sz w:val="20"/>
                <w:lang w:eastAsia="zh-CN"/>
              </w:rPr>
              <w:t>11</w:t>
            </w:r>
            <w:r>
              <w:rPr>
                <w:rFonts w:ascii="BMW Group Light" w:eastAsiaTheme="minorEastAsia" w:hAnsi="BMW Group Light" w:cs="BMW Group Light" w:hint="eastAsia"/>
                <w:caps/>
                <w:sz w:val="20"/>
                <w:lang w:eastAsia="zh-CN"/>
              </w:rPr>
              <w:t>-</w:t>
            </w:r>
            <w:r>
              <w:rPr>
                <w:rFonts w:ascii="BMW Group Light" w:eastAsiaTheme="minorEastAsia" w:hAnsi="BMW Group Light" w:cs="BMW Group Light"/>
                <w:caps/>
                <w:sz w:val="20"/>
                <w:lang w:eastAsia="zh-CN"/>
              </w:rPr>
              <w:t>12</w:t>
            </w:r>
          </w:p>
        </w:tc>
        <w:tc>
          <w:tcPr>
            <w:tcW w:w="2700" w:type="dxa"/>
          </w:tcPr>
          <w:p w14:paraId="30B408FB" w14:textId="5844969A" w:rsidR="00D77155" w:rsidRPr="00D77155" w:rsidRDefault="00D77155" w:rsidP="003D2552">
            <w:pPr>
              <w:jc w:val="left"/>
              <w:rPr>
                <w:rFonts w:ascii="BMW Group Light" w:eastAsiaTheme="minorEastAsia" w:hAnsi="BMW Group Light" w:cs="BMW Group Light"/>
                <w:caps/>
                <w:sz w:val="20"/>
                <w:lang w:val="en-US" w:eastAsia="zh-CN"/>
              </w:rPr>
            </w:pPr>
            <w:r>
              <w:rPr>
                <w:rFonts w:ascii="BMW Group Light" w:eastAsiaTheme="minorEastAsia" w:hAnsi="BMW Group Light" w:cs="BMW Group Light" w:hint="eastAsia"/>
                <w:caps/>
                <w:sz w:val="20"/>
                <w:lang w:val="de-DE" w:eastAsia="zh-CN"/>
              </w:rPr>
              <w:t>Bai Tao</w:t>
            </w:r>
          </w:p>
        </w:tc>
        <w:tc>
          <w:tcPr>
            <w:tcW w:w="3355" w:type="dxa"/>
          </w:tcPr>
          <w:p w14:paraId="05C9585C" w14:textId="5A527812" w:rsidR="00D77155" w:rsidRPr="00D77155" w:rsidRDefault="00D77155">
            <w:pPr>
              <w:rPr>
                <w:rFonts w:ascii="BMW Group Light" w:eastAsia="BMW Type Global Regular" w:hAnsi="BMW Group Light" w:cs="BMW Group Light"/>
                <w:caps/>
                <w:sz w:val="20"/>
                <w:lang w:eastAsia="ko-KR"/>
              </w:rPr>
            </w:pPr>
            <w:r>
              <w:rPr>
                <w:rFonts w:ascii="BMW Group Light" w:eastAsia="BMW Type Global Regular" w:hAnsi="BMW Group Light" w:cs="BMW Group Light" w:hint="eastAsia"/>
                <w:caps/>
                <w:sz w:val="20"/>
                <w:lang w:eastAsia="ko-KR"/>
              </w:rPr>
              <w:t>Update sub-contracting for FR, ORC and CA related parts</w:t>
            </w:r>
          </w:p>
        </w:tc>
      </w:tr>
    </w:tbl>
    <w:p w14:paraId="23789E9B" w14:textId="77777777" w:rsidR="009C569D" w:rsidRPr="001957F1" w:rsidRDefault="009C569D" w:rsidP="003D2552">
      <w:pPr>
        <w:jc w:val="left"/>
        <w:rPr>
          <w:lang w:eastAsia="zh-CN"/>
        </w:rPr>
      </w:pPr>
    </w:p>
    <w:p w14:paraId="65696B4F" w14:textId="77777777" w:rsidR="006F152C" w:rsidRDefault="006F152C" w:rsidP="003D2552">
      <w:pPr>
        <w:overflowPunct/>
        <w:autoSpaceDE/>
        <w:autoSpaceDN/>
        <w:adjustRightInd/>
        <w:spacing w:after="200"/>
        <w:jc w:val="left"/>
        <w:textAlignment w:val="auto"/>
        <w:rPr>
          <w:rFonts w:ascii="BMW Group Light" w:hAnsi="BMW Group Light" w:cs="BMW Group Light"/>
          <w:b/>
          <w:bCs/>
          <w:caps/>
          <w:kern w:val="32"/>
          <w:sz w:val="32"/>
          <w:szCs w:val="32"/>
          <w:lang w:eastAsia="zh-CN"/>
        </w:rPr>
      </w:pPr>
      <w:r>
        <w:rPr>
          <w:rFonts w:ascii="BMW Group Light" w:hAnsi="BMW Group Light" w:cs="BMW Group Light"/>
          <w:lang w:eastAsia="zh-CN"/>
        </w:rPr>
        <w:br w:type="page"/>
      </w:r>
    </w:p>
    <w:p w14:paraId="1846AF16" w14:textId="77777777" w:rsidR="004D12A1" w:rsidRPr="006A618A" w:rsidRDefault="004D12A1" w:rsidP="00145F7F">
      <w:pPr>
        <w:pStyle w:val="Heading1"/>
        <w:jc w:val="center"/>
        <w:rPr>
          <w:rFonts w:ascii="BMW Group Light" w:hAnsi="BMW Group Light" w:cs="BMW Group Light"/>
          <w:sz w:val="40"/>
          <w:szCs w:val="40"/>
          <w:lang w:eastAsia="zh-CN"/>
        </w:rPr>
      </w:pPr>
      <w:bookmarkStart w:id="0" w:name="_Toc521428392"/>
      <w:bookmarkStart w:id="1" w:name="_Toc521431622"/>
      <w:bookmarkStart w:id="2" w:name="_Toc521564599"/>
      <w:r w:rsidRPr="006A618A">
        <w:rPr>
          <w:rFonts w:ascii="BMW Group Light" w:hAnsi="BMW Group Light" w:cs="BMW Group Light"/>
          <w:sz w:val="40"/>
          <w:szCs w:val="40"/>
          <w:lang w:eastAsia="zh-CN"/>
        </w:rPr>
        <w:lastRenderedPageBreak/>
        <w:t>Contents</w:t>
      </w:r>
      <w:bookmarkEnd w:id="0"/>
      <w:bookmarkEnd w:id="1"/>
      <w:bookmarkEnd w:id="2"/>
    </w:p>
    <w:p w14:paraId="6AB79C5B" w14:textId="77777777" w:rsidR="004D12A1" w:rsidRPr="006A618A" w:rsidRDefault="004D12A1" w:rsidP="003D2552">
      <w:pPr>
        <w:pStyle w:val="TOC1"/>
        <w:jc w:val="left"/>
        <w:rPr>
          <w:rFonts w:ascii="BMW Group Light" w:hAnsi="BMW Group Light" w:cs="BMW Group Light"/>
          <w:caps/>
          <w:sz w:val="40"/>
          <w:szCs w:val="40"/>
          <w:lang w:eastAsia="zh-CN"/>
        </w:rPr>
      </w:pPr>
    </w:p>
    <w:p w14:paraId="20F64632" w14:textId="77777777" w:rsidR="00D22F94" w:rsidRPr="006A618A" w:rsidRDefault="00D22F94" w:rsidP="003D2552">
      <w:pPr>
        <w:pStyle w:val="TOC1"/>
        <w:jc w:val="left"/>
        <w:rPr>
          <w:rFonts w:ascii="BMW Group Light" w:hAnsi="BMW Group Light" w:cs="BMW Group Light"/>
          <w:b w:val="0"/>
          <w:caps/>
          <w:sz w:val="36"/>
          <w:szCs w:val="40"/>
        </w:rPr>
      </w:pPr>
    </w:p>
    <w:p w14:paraId="22EFBEAA" w14:textId="77777777" w:rsidR="00363240" w:rsidRPr="006A618A" w:rsidRDefault="002B2162">
      <w:pPr>
        <w:pStyle w:val="TOC1"/>
        <w:rPr>
          <w:rFonts w:asciiTheme="minorHAnsi" w:eastAsiaTheme="minorEastAsia" w:hAnsiTheme="minorHAnsi" w:cstheme="minorBidi"/>
          <w:b w:val="0"/>
          <w:bCs w:val="0"/>
          <w:sz w:val="36"/>
          <w:szCs w:val="40"/>
          <w:lang w:val="en-US" w:eastAsia="zh-CN"/>
        </w:rPr>
      </w:pPr>
      <w:r w:rsidRPr="006A618A">
        <w:rPr>
          <w:rFonts w:ascii="BMW Group Light" w:hAnsi="BMW Group Light" w:cs="BMW Group Light"/>
          <w:b w:val="0"/>
          <w:caps/>
          <w:sz w:val="36"/>
          <w:szCs w:val="40"/>
        </w:rPr>
        <w:fldChar w:fldCharType="begin"/>
      </w:r>
      <w:r w:rsidR="00DA0D2E" w:rsidRPr="006A618A">
        <w:rPr>
          <w:rFonts w:ascii="BMW Group Light" w:hAnsi="BMW Group Light" w:cs="BMW Group Light"/>
          <w:b w:val="0"/>
          <w:caps/>
          <w:sz w:val="36"/>
          <w:szCs w:val="40"/>
        </w:rPr>
        <w:instrText xml:space="preserve"> TOC \o "1-1" \h \z \u </w:instrText>
      </w:r>
      <w:r w:rsidRPr="006A618A">
        <w:rPr>
          <w:rFonts w:ascii="BMW Group Light" w:hAnsi="BMW Group Light" w:cs="BMW Group Light"/>
          <w:b w:val="0"/>
          <w:caps/>
          <w:sz w:val="36"/>
          <w:szCs w:val="40"/>
        </w:rPr>
        <w:fldChar w:fldCharType="separate"/>
      </w:r>
      <w:hyperlink w:anchor="_Toc521564600" w:history="1">
        <w:r w:rsidR="00363240" w:rsidRPr="006A618A">
          <w:rPr>
            <w:rStyle w:val="Hyperlink"/>
            <w:rFonts w:ascii="BMW Group Light" w:eastAsia="BMW Type Global Regular" w:hAnsi="BMW Group Light" w:cs="BMW Group Light"/>
            <w:sz w:val="36"/>
            <w:szCs w:val="40"/>
          </w:rPr>
          <w:t>SECTION 1: TENDER INSTRUCTIONS</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_Toc521564600 \h </w:instrText>
        </w:r>
        <w:r w:rsidR="00363240" w:rsidRPr="006A618A">
          <w:rPr>
            <w:webHidden/>
            <w:sz w:val="36"/>
            <w:szCs w:val="40"/>
          </w:rPr>
        </w:r>
        <w:r w:rsidR="00363240" w:rsidRPr="006A618A">
          <w:rPr>
            <w:webHidden/>
            <w:sz w:val="36"/>
            <w:szCs w:val="40"/>
          </w:rPr>
          <w:fldChar w:fldCharType="separate"/>
        </w:r>
        <w:r w:rsidR="007D3E30">
          <w:rPr>
            <w:webHidden/>
            <w:sz w:val="36"/>
            <w:szCs w:val="40"/>
          </w:rPr>
          <w:t>3</w:t>
        </w:r>
        <w:r w:rsidR="00363240" w:rsidRPr="006A618A">
          <w:rPr>
            <w:webHidden/>
            <w:sz w:val="36"/>
            <w:szCs w:val="40"/>
          </w:rPr>
          <w:fldChar w:fldCharType="end"/>
        </w:r>
      </w:hyperlink>
    </w:p>
    <w:p w14:paraId="627232B5" w14:textId="77777777" w:rsidR="00363240" w:rsidRPr="006A618A" w:rsidRDefault="005945F8">
      <w:pPr>
        <w:pStyle w:val="TOC1"/>
        <w:rPr>
          <w:rFonts w:asciiTheme="minorHAnsi" w:eastAsiaTheme="minorEastAsia" w:hAnsiTheme="minorHAnsi" w:cstheme="minorBidi"/>
          <w:b w:val="0"/>
          <w:bCs w:val="0"/>
          <w:sz w:val="36"/>
          <w:szCs w:val="40"/>
          <w:lang w:val="en-US" w:eastAsia="zh-CN"/>
        </w:rPr>
      </w:pPr>
      <w:hyperlink w:anchor="_Toc521564601" w:history="1">
        <w:r w:rsidR="00363240" w:rsidRPr="006A618A">
          <w:rPr>
            <w:rStyle w:val="Hyperlink"/>
            <w:rFonts w:ascii="BMW Group Light" w:eastAsia="BMW Type Global Regular" w:hAnsi="BMW Group Light" w:cs="BMW Group Light"/>
            <w:sz w:val="36"/>
            <w:szCs w:val="40"/>
          </w:rPr>
          <w:t>SECTION 2: SPECIFICATION</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_Toc521564601 \h </w:instrText>
        </w:r>
        <w:r w:rsidR="00363240" w:rsidRPr="006A618A">
          <w:rPr>
            <w:webHidden/>
            <w:sz w:val="36"/>
            <w:szCs w:val="40"/>
          </w:rPr>
        </w:r>
        <w:r w:rsidR="00363240" w:rsidRPr="006A618A">
          <w:rPr>
            <w:webHidden/>
            <w:sz w:val="36"/>
            <w:szCs w:val="40"/>
          </w:rPr>
          <w:fldChar w:fldCharType="separate"/>
        </w:r>
        <w:r w:rsidR="007D3E30">
          <w:rPr>
            <w:webHidden/>
            <w:sz w:val="36"/>
            <w:szCs w:val="40"/>
          </w:rPr>
          <w:t>8</w:t>
        </w:r>
        <w:r w:rsidR="00363240" w:rsidRPr="006A618A">
          <w:rPr>
            <w:webHidden/>
            <w:sz w:val="36"/>
            <w:szCs w:val="40"/>
          </w:rPr>
          <w:fldChar w:fldCharType="end"/>
        </w:r>
      </w:hyperlink>
    </w:p>
    <w:p w14:paraId="52103760" w14:textId="77777777" w:rsidR="00363240" w:rsidRPr="006A618A" w:rsidRDefault="005945F8">
      <w:pPr>
        <w:pStyle w:val="TOC1"/>
        <w:rPr>
          <w:rFonts w:asciiTheme="minorHAnsi" w:eastAsiaTheme="minorEastAsia" w:hAnsiTheme="minorHAnsi" w:cstheme="minorBidi"/>
          <w:b w:val="0"/>
          <w:bCs w:val="0"/>
          <w:sz w:val="36"/>
          <w:szCs w:val="40"/>
          <w:lang w:val="en-US" w:eastAsia="zh-CN"/>
        </w:rPr>
      </w:pPr>
      <w:hyperlink w:anchor="_Toc521564602" w:history="1">
        <w:r w:rsidR="00363240" w:rsidRPr="006A618A">
          <w:rPr>
            <w:rStyle w:val="Hyperlink"/>
            <w:rFonts w:ascii="BMW Group Light" w:eastAsia="BMW Type Global Regular" w:hAnsi="BMW Group Light" w:cs="BMW Group Light"/>
            <w:sz w:val="36"/>
            <w:szCs w:val="40"/>
          </w:rPr>
          <w:t>SECTION 3: SERVICE AGREEMENT</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_Toc521564602 \h </w:instrText>
        </w:r>
        <w:r w:rsidR="00363240" w:rsidRPr="006A618A">
          <w:rPr>
            <w:webHidden/>
            <w:sz w:val="36"/>
            <w:szCs w:val="40"/>
          </w:rPr>
        </w:r>
        <w:r w:rsidR="00363240" w:rsidRPr="006A618A">
          <w:rPr>
            <w:webHidden/>
            <w:sz w:val="36"/>
            <w:szCs w:val="40"/>
          </w:rPr>
          <w:fldChar w:fldCharType="separate"/>
        </w:r>
        <w:r w:rsidR="007D3E30">
          <w:rPr>
            <w:webHidden/>
            <w:sz w:val="36"/>
            <w:szCs w:val="40"/>
          </w:rPr>
          <w:t>18</w:t>
        </w:r>
        <w:r w:rsidR="00363240" w:rsidRPr="006A618A">
          <w:rPr>
            <w:webHidden/>
            <w:sz w:val="36"/>
            <w:szCs w:val="40"/>
          </w:rPr>
          <w:fldChar w:fldCharType="end"/>
        </w:r>
      </w:hyperlink>
    </w:p>
    <w:p w14:paraId="53292DBF" w14:textId="77777777" w:rsidR="00DA0D2E" w:rsidRPr="001957F1" w:rsidRDefault="002B2162" w:rsidP="003D2552">
      <w:pPr>
        <w:pStyle w:val="Heading1"/>
        <w:tabs>
          <w:tab w:val="left" w:pos="2340"/>
        </w:tabs>
        <w:spacing w:before="360"/>
        <w:jc w:val="left"/>
        <w:rPr>
          <w:rFonts w:ascii="BMW Group Light" w:eastAsia="BMW Type Global Regular" w:hAnsi="BMW Group Light" w:cs="BMW Group Light"/>
          <w:color w:val="FF0000"/>
          <w:sz w:val="20"/>
          <w:szCs w:val="20"/>
        </w:rPr>
      </w:pPr>
      <w:r w:rsidRPr="006A618A">
        <w:rPr>
          <w:rFonts w:ascii="BMW Group Light" w:eastAsia="BMW Type Global Regular" w:hAnsi="BMW Group Light" w:cs="BMW Group Light"/>
          <w:b w:val="0"/>
          <w:sz w:val="36"/>
          <w:szCs w:val="40"/>
        </w:rPr>
        <w:fldChar w:fldCharType="end"/>
      </w:r>
      <w:r w:rsidR="00363240" w:rsidRPr="00363240">
        <w:rPr>
          <w:rFonts w:ascii="BMW Group Light" w:eastAsia="BMW Type Global Regular" w:hAnsi="BMW Group Light" w:cs="BMW Group Light"/>
          <w:b w:val="0"/>
          <w:caps w:val="0"/>
          <w:sz w:val="72"/>
          <w:szCs w:val="20"/>
        </w:rPr>
        <w:br w:type="page"/>
      </w:r>
      <w:bookmarkStart w:id="3" w:name="_Toc5589400"/>
      <w:bookmarkStart w:id="4" w:name="_Toc13900754"/>
      <w:bookmarkStart w:id="5" w:name="_Toc29279602"/>
      <w:bookmarkStart w:id="6" w:name="_Toc29287260"/>
      <w:bookmarkStart w:id="7" w:name="_Toc33868819"/>
      <w:bookmarkStart w:id="8" w:name="_Toc40502877"/>
      <w:bookmarkStart w:id="9" w:name="_Toc521564600"/>
      <w:r w:rsidR="008B4CAB">
        <w:rPr>
          <w:rFonts w:ascii="BMW Group Light" w:eastAsia="BMW Type Global Regular" w:hAnsi="BMW Group Light" w:cs="BMW Group Light"/>
          <w:sz w:val="28"/>
          <w:szCs w:val="20"/>
        </w:rPr>
        <w:lastRenderedPageBreak/>
        <w:t>S</w:t>
      </w:r>
      <w:r w:rsidR="00DA0D2E" w:rsidRPr="001957F1">
        <w:rPr>
          <w:rFonts w:ascii="BMW Group Light" w:eastAsia="BMW Type Global Regular" w:hAnsi="BMW Group Light" w:cs="BMW Group Light"/>
          <w:sz w:val="28"/>
          <w:szCs w:val="20"/>
        </w:rPr>
        <w:t xml:space="preserve">ection 1: </w:t>
      </w:r>
      <w:r w:rsidR="003645F9">
        <w:rPr>
          <w:rFonts w:ascii="BMW Group Light" w:eastAsia="BMW Type Global Regular" w:hAnsi="BMW Group Light" w:cs="BMW Group Light"/>
          <w:sz w:val="28"/>
          <w:szCs w:val="20"/>
        </w:rPr>
        <w:t>TENDER</w:t>
      </w:r>
      <w:r w:rsidR="00DA0D2E" w:rsidRPr="001957F1">
        <w:rPr>
          <w:rFonts w:ascii="BMW Group Light" w:eastAsia="BMW Type Global Regular" w:hAnsi="BMW Group Light" w:cs="BMW Group Light"/>
          <w:sz w:val="28"/>
          <w:szCs w:val="20"/>
        </w:rPr>
        <w:t xml:space="preserve"> </w:t>
      </w:r>
      <w:bookmarkEnd w:id="3"/>
      <w:bookmarkEnd w:id="4"/>
      <w:bookmarkEnd w:id="5"/>
      <w:bookmarkEnd w:id="6"/>
      <w:bookmarkEnd w:id="7"/>
      <w:bookmarkEnd w:id="8"/>
      <w:r w:rsidR="000A0AE0" w:rsidRPr="001957F1">
        <w:rPr>
          <w:rFonts w:ascii="BMW Group Light" w:eastAsia="BMW Type Global Regular" w:hAnsi="BMW Group Light" w:cs="BMW Group Light"/>
          <w:sz w:val="28"/>
          <w:szCs w:val="20"/>
        </w:rPr>
        <w:t>INSTRUCTIONS</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DA0D2E" w:rsidRPr="001957F1" w14:paraId="69476319" w14:textId="77777777" w:rsidTr="007E6C1A">
        <w:tc>
          <w:tcPr>
            <w:tcW w:w="8522" w:type="dxa"/>
            <w:shd w:val="clear" w:color="auto" w:fill="0C0C0C"/>
          </w:tcPr>
          <w:p w14:paraId="6DCCEA5A" w14:textId="77777777" w:rsidR="00DA0D2E" w:rsidRPr="001957F1" w:rsidRDefault="00C36A31" w:rsidP="003D2552">
            <w:pPr>
              <w:jc w:val="left"/>
              <w:rPr>
                <w:rFonts w:ascii="BMW Group Light" w:eastAsia="BMW Type Global Regular" w:hAnsi="BMW Group Light" w:cs="BMW Group Light"/>
                <w:b/>
                <w:bCs/>
                <w:color w:val="FFFFFF"/>
                <w:sz w:val="20"/>
              </w:rPr>
            </w:pPr>
            <w:r w:rsidRPr="001957F1">
              <w:rPr>
                <w:rFonts w:ascii="BMW Group Light" w:eastAsia="BMW Type Global Regular" w:hAnsi="BMW Group Light" w:cs="BMW Group Light"/>
                <w:b/>
                <w:bCs/>
                <w:color w:val="FFFFFF"/>
                <w:sz w:val="20"/>
              </w:rPr>
              <w:t>VENDOR</w:t>
            </w:r>
            <w:r w:rsidR="00DA0D2E" w:rsidRPr="001957F1">
              <w:rPr>
                <w:rFonts w:ascii="BMW Group Light" w:eastAsia="BMW Type Global Regular" w:hAnsi="BMW Group Light" w:cs="BMW Group Light"/>
                <w:b/>
                <w:bCs/>
                <w:color w:val="FFFFFF"/>
                <w:sz w:val="20"/>
              </w:rPr>
              <w:t xml:space="preserve"> should read all the instructions carefully before responding. Failure to comply with these requirements may result in the rejection of a </w:t>
            </w:r>
            <w:r w:rsidR="002616A1">
              <w:rPr>
                <w:rFonts w:ascii="BMW Group Light" w:eastAsia="BMW Type Global Regular" w:hAnsi="BMW Group Light" w:cs="BMW Group Light"/>
                <w:b/>
                <w:bCs/>
                <w:color w:val="FFFFFF"/>
                <w:sz w:val="20"/>
              </w:rPr>
              <w:t>Tender</w:t>
            </w:r>
            <w:r w:rsidR="00DA0D2E" w:rsidRPr="001957F1">
              <w:rPr>
                <w:rFonts w:ascii="BMW Group Light" w:eastAsia="BMW Type Global Regular" w:hAnsi="BMW Group Light" w:cs="BMW Group Light"/>
                <w:b/>
                <w:bCs/>
                <w:color w:val="FFFFFF"/>
                <w:sz w:val="20"/>
              </w:rPr>
              <w:t xml:space="preserve"> response.</w:t>
            </w:r>
          </w:p>
        </w:tc>
      </w:tr>
    </w:tbl>
    <w:p w14:paraId="72B19F34" w14:textId="77777777" w:rsidR="00195A9B" w:rsidRPr="006A618A" w:rsidRDefault="006F152C"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B</w:t>
      </w:r>
      <w:r w:rsidR="00DA0D2E" w:rsidRPr="006A618A">
        <w:rPr>
          <w:rFonts w:ascii="BMW Group Light" w:eastAsia="BMW Type Global Regular" w:hAnsi="BMW Group Light" w:cs="BMW Group Light"/>
          <w:sz w:val="20"/>
          <w:szCs w:val="20"/>
        </w:rPr>
        <w:t xml:space="preserve">MW </w:t>
      </w:r>
      <w:r w:rsidR="000C46CA" w:rsidRPr="006A618A">
        <w:rPr>
          <w:rFonts w:ascii="BMW Group Light" w:eastAsia="BMW Type Global Regular" w:hAnsi="BMW Group Light" w:cs="BMW Group Light" w:hint="eastAsia"/>
          <w:sz w:val="20"/>
          <w:szCs w:val="20"/>
        </w:rPr>
        <w:t xml:space="preserve">AFC </w:t>
      </w:r>
      <w:r w:rsidR="00DA0D2E" w:rsidRPr="006A618A">
        <w:rPr>
          <w:rFonts w:ascii="BMW Group Light" w:eastAsia="BMW Type Global Regular" w:hAnsi="BMW Group Light" w:cs="BMW Group Light"/>
          <w:sz w:val="20"/>
          <w:szCs w:val="20"/>
        </w:rPr>
        <w:t>overview</w:t>
      </w:r>
      <w:r w:rsidR="00DA0D2E" w:rsidRPr="006A618A">
        <w:rPr>
          <w:rFonts w:ascii="BMW Group Light" w:eastAsia="BMW Type Global Regular" w:hAnsi="BMW Group Light" w:cs="BMW Group Light"/>
          <w:sz w:val="20"/>
          <w:szCs w:val="20"/>
        </w:rPr>
        <w:tab/>
      </w:r>
      <w:bookmarkStart w:id="10" w:name="_Toc5589401"/>
      <w:bookmarkStart w:id="11" w:name="_Toc13900755"/>
      <w:bookmarkStart w:id="12" w:name="_Toc29279603"/>
      <w:bookmarkStart w:id="13" w:name="_Toc29287261"/>
      <w:bookmarkStart w:id="14" w:name="_Toc33868820"/>
      <w:bookmarkStart w:id="15" w:name="_Toc40502878"/>
      <w:r w:rsidR="00C8707E" w:rsidRPr="006A618A">
        <w:rPr>
          <w:rFonts w:ascii="BMW Group Light" w:eastAsia="BMW Type Global Regular" w:hAnsi="BMW Group Light" w:cs="BMW Group Light"/>
          <w:sz w:val="20"/>
          <w:szCs w:val="20"/>
        </w:rPr>
        <w:t xml:space="preserve"> </w:t>
      </w:r>
    </w:p>
    <w:p w14:paraId="23358807" w14:textId="77777777" w:rsidR="005976BF" w:rsidRPr="006A618A" w:rsidRDefault="005976BF" w:rsidP="003D2552">
      <w:pPr>
        <w:ind w:left="720"/>
        <w:jc w:val="left"/>
        <w:rPr>
          <w:rFonts w:ascii="BMW Group Light" w:hAnsi="BMW Group Light" w:cs="BMW Group Light"/>
          <w:sz w:val="20"/>
          <w:lang w:eastAsia="zh-CN"/>
        </w:rPr>
      </w:pPr>
      <w:r w:rsidRPr="006A618A">
        <w:rPr>
          <w:rFonts w:ascii="BMW Group Light" w:hAnsi="BMW Group Light" w:cs="BMW Group Light"/>
          <w:sz w:val="20"/>
        </w:rPr>
        <w:t>BMW Automotive Finance (China) Co., Ltd. (hereinafter referred to as “BMW AFC”), founded in 2010, is a joint venture between the BMW AG and BMW Brilliance. BMW is committed to providing customers with intimate financial products and high-end, professional services. BMW finance will provide "one-stop" Car Buy-</w:t>
      </w:r>
      <w:proofErr w:type="spellStart"/>
      <w:r w:rsidRPr="006A618A">
        <w:rPr>
          <w:rFonts w:ascii="BMW Group Light" w:hAnsi="BMW Group Light" w:cs="BMW Group Light"/>
          <w:sz w:val="20"/>
        </w:rPr>
        <w:t>ing</w:t>
      </w:r>
      <w:proofErr w:type="spellEnd"/>
      <w:r w:rsidRPr="006A618A">
        <w:rPr>
          <w:rFonts w:ascii="BMW Group Light" w:hAnsi="BMW Group Light" w:cs="BMW Group Light"/>
          <w:sz w:val="20"/>
        </w:rPr>
        <w:t xml:space="preserve"> and loan services to customers, allow customers to enjoy financial products but also to experience BMW Automotive financial service.</w:t>
      </w:r>
    </w:p>
    <w:p w14:paraId="57B02B04"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Confidentiality/C</w:t>
      </w:r>
      <w:r w:rsidR="00C8707E" w:rsidRPr="006A618A">
        <w:rPr>
          <w:rFonts w:ascii="BMW Group Light" w:eastAsia="BMW Type Global Regular" w:hAnsi="BMW Group Light" w:cs="BMW Group Light"/>
          <w:sz w:val="20"/>
          <w:szCs w:val="20"/>
        </w:rPr>
        <w:t>opyright</w:t>
      </w:r>
    </w:p>
    <w:p w14:paraId="1C6F1451"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This </w:t>
      </w:r>
      <w:r w:rsidR="009C569D" w:rsidRPr="006A618A">
        <w:rPr>
          <w:rFonts w:ascii="BMW Group Light" w:hAnsi="BMW Group Light" w:cs="BMW Group Light"/>
          <w:sz w:val="20"/>
          <w:szCs w:val="20"/>
          <w:lang w:val="en-GB" w:eastAsia="en-US"/>
        </w:rPr>
        <w:t xml:space="preserve">Request </w:t>
      </w:r>
      <w:r w:rsidR="009C569D" w:rsidRPr="006A618A">
        <w:rPr>
          <w:rFonts w:ascii="BMW Group Light" w:hAnsi="BMW Group Light" w:cs="BMW Group Light" w:hint="eastAsia"/>
          <w:sz w:val="20"/>
          <w:szCs w:val="20"/>
          <w:lang w:val="en-GB" w:eastAsia="en-US"/>
        </w:rPr>
        <w:t>f</w:t>
      </w:r>
      <w:r w:rsidRPr="006A618A">
        <w:rPr>
          <w:rFonts w:ascii="BMW Group Light" w:hAnsi="BMW Group Light" w:cs="BMW Group Light"/>
          <w:sz w:val="20"/>
          <w:szCs w:val="20"/>
          <w:lang w:val="en-GB" w:eastAsia="en-US"/>
        </w:rPr>
        <w:t>or Quotation (RFQ) document and its associated annexes and schedules are subject to the laws of copyright and must not be reproduced in whole or in part without the prior written consent of BMW</w:t>
      </w:r>
      <w:r w:rsidR="00816990" w:rsidRPr="006A618A">
        <w:rPr>
          <w:rFonts w:ascii="BMW Group Light" w:hAnsi="BMW Group Light" w:cs="BMW Group Light" w:hint="eastAsia"/>
          <w:sz w:val="20"/>
          <w:szCs w:val="20"/>
          <w:lang w:val="en-GB" w:eastAsia="en-US"/>
        </w:rPr>
        <w:t xml:space="preserve"> AFC</w:t>
      </w:r>
      <w:r w:rsidRPr="006A618A">
        <w:rPr>
          <w:rFonts w:ascii="BMW Group Light" w:hAnsi="BMW Group Light" w:cs="BMW Group Light"/>
          <w:sz w:val="20"/>
          <w:szCs w:val="20"/>
          <w:lang w:val="en-GB" w:eastAsia="en-US"/>
        </w:rPr>
        <w:t>. Furthermore, all information contained within the document, its associated schedules and any electronic attachments are given in strict confidence.</w:t>
      </w:r>
    </w:p>
    <w:p w14:paraId="6C6B356C" w14:textId="77777777" w:rsidR="00AE175A" w:rsidRPr="006A618A" w:rsidRDefault="00AE175A" w:rsidP="003D2552">
      <w:pPr>
        <w:pStyle w:val="ListParagraph"/>
        <w:rPr>
          <w:rFonts w:ascii="BMW Group Light" w:hAnsi="BMW Group Light" w:cs="BMW Group Light"/>
          <w:sz w:val="20"/>
          <w:szCs w:val="20"/>
          <w:lang w:val="en-GB" w:eastAsia="en-US"/>
        </w:rPr>
      </w:pPr>
    </w:p>
    <w:p w14:paraId="67ED73CE"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This RFQ should not be divulged to any third party without the prior written authority of BMW</w:t>
      </w:r>
      <w:r w:rsidR="00816990" w:rsidRPr="006A618A">
        <w:rPr>
          <w:rFonts w:ascii="BMW Group Light" w:hAnsi="BMW Group Light" w:cs="BMW Group Light" w:hint="eastAsia"/>
          <w:sz w:val="20"/>
          <w:szCs w:val="20"/>
          <w:lang w:val="en-GB" w:eastAsia="en-US"/>
        </w:rPr>
        <w:t xml:space="preserve"> AFC</w:t>
      </w:r>
      <w:r w:rsidRPr="006A618A">
        <w:rPr>
          <w:rFonts w:ascii="BMW Group Light" w:hAnsi="BMW Group Light" w:cs="BMW Group Light"/>
          <w:sz w:val="20"/>
          <w:szCs w:val="20"/>
          <w:lang w:val="en-GB" w:eastAsia="en-US"/>
        </w:rPr>
        <w:t>. If the VENDOR provides information to a notified third party for the purpose of receiving quotations for parts of the products or services not covered in house, the VENDOR is responsible for ensuring that his subcontractor also treats this information as “Commercial in Confidence.”</w:t>
      </w:r>
    </w:p>
    <w:p w14:paraId="1B80A48B" w14:textId="77777777" w:rsidR="00AE175A" w:rsidRPr="006A618A" w:rsidRDefault="00AE175A" w:rsidP="003D2552">
      <w:pPr>
        <w:jc w:val="left"/>
        <w:rPr>
          <w:rFonts w:ascii="BMW Group Light" w:hAnsi="BMW Group Light" w:cs="BMW Group Light"/>
          <w:sz w:val="20"/>
        </w:rPr>
      </w:pPr>
    </w:p>
    <w:p w14:paraId="313521E4"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All information submitted by VENDORS in </w:t>
      </w:r>
      <w:r w:rsidR="009C569D" w:rsidRPr="006A618A">
        <w:rPr>
          <w:rFonts w:ascii="BMW Group Light" w:hAnsi="BMW Group Light" w:cs="BMW Group Light"/>
          <w:sz w:val="20"/>
          <w:szCs w:val="20"/>
          <w:lang w:val="en-GB" w:eastAsia="en-US"/>
        </w:rPr>
        <w:t xml:space="preserve">response to this Invitation to </w:t>
      </w:r>
      <w:r w:rsidR="003645F9" w:rsidRPr="006A618A">
        <w:rPr>
          <w:rFonts w:ascii="BMW Group Light" w:hAnsi="BMW Group Light" w:cs="BMW Group Light"/>
          <w:sz w:val="20"/>
          <w:szCs w:val="20"/>
          <w:lang w:val="en-GB" w:eastAsia="en-US"/>
        </w:rPr>
        <w:t>tender</w:t>
      </w:r>
      <w:r w:rsidRPr="006A618A">
        <w:rPr>
          <w:rFonts w:ascii="BMW Group Light" w:hAnsi="BMW Group Light" w:cs="BMW Group Light"/>
          <w:sz w:val="20"/>
          <w:szCs w:val="20"/>
          <w:lang w:val="en-GB" w:eastAsia="en-US"/>
        </w:rPr>
        <w:t xml:space="preserve"> will be treated as “Commercial in Confidence.”</w:t>
      </w:r>
    </w:p>
    <w:p w14:paraId="5E6206E9" w14:textId="77777777" w:rsidR="00AE175A" w:rsidRPr="006A618A" w:rsidRDefault="00AE175A" w:rsidP="003D2552">
      <w:pPr>
        <w:pStyle w:val="ListParagraph"/>
        <w:rPr>
          <w:rFonts w:ascii="BMW Group Light" w:hAnsi="BMW Group Light" w:cs="BMW Group Light"/>
          <w:sz w:val="20"/>
          <w:szCs w:val="20"/>
          <w:lang w:val="en-GB" w:eastAsia="en-US"/>
        </w:rPr>
      </w:pPr>
    </w:p>
    <w:p w14:paraId="71B005BD" w14:textId="77777777" w:rsidR="009C569D" w:rsidRPr="006A618A" w:rsidRDefault="00AE175A"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This RFQ document remains the sole property of BMW </w:t>
      </w:r>
      <w:r w:rsidRPr="006A618A">
        <w:rPr>
          <w:rFonts w:ascii="BMW Group Light" w:hAnsi="BMW Group Light" w:cs="BMW Group Light" w:hint="eastAsia"/>
          <w:sz w:val="20"/>
          <w:szCs w:val="20"/>
          <w:lang w:val="en-GB" w:eastAsia="en-US"/>
        </w:rPr>
        <w:t xml:space="preserve">AFC </w:t>
      </w:r>
      <w:r w:rsidRPr="006A618A">
        <w:rPr>
          <w:rFonts w:ascii="BMW Group Light" w:hAnsi="BMW Group Light" w:cs="BMW Group Light"/>
          <w:sz w:val="20"/>
          <w:szCs w:val="20"/>
          <w:lang w:val="en-GB" w:eastAsia="en-US"/>
        </w:rPr>
        <w:t xml:space="preserve">and should be returned with the VENDOR’s </w:t>
      </w:r>
      <w:r w:rsidR="002616A1" w:rsidRPr="006A618A">
        <w:rPr>
          <w:rFonts w:ascii="BMW Group Light" w:hAnsi="BMW Group Light" w:cs="BMW Group Light"/>
          <w:sz w:val="20"/>
          <w:szCs w:val="20"/>
          <w:lang w:val="en-GB" w:eastAsia="en-US"/>
        </w:rPr>
        <w:t>Tender</w:t>
      </w:r>
      <w:r w:rsidRPr="006A618A">
        <w:rPr>
          <w:rFonts w:ascii="BMW Group Light" w:hAnsi="BMW Group Light" w:cs="BMW Group Light"/>
          <w:sz w:val="20"/>
          <w:szCs w:val="20"/>
          <w:lang w:val="en-GB" w:eastAsia="en-US"/>
        </w:rPr>
        <w:t xml:space="preserve"> response.</w:t>
      </w:r>
    </w:p>
    <w:p w14:paraId="08D90F7C"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Use of T</w:t>
      </w:r>
      <w:r w:rsidR="00C8707E" w:rsidRPr="006A618A">
        <w:rPr>
          <w:rFonts w:ascii="BMW Group Light" w:eastAsia="BMW Type Global Regular" w:hAnsi="BMW Group Light" w:cs="BMW Group Light"/>
          <w:sz w:val="20"/>
          <w:szCs w:val="20"/>
        </w:rPr>
        <w:t>rademarks</w:t>
      </w:r>
    </w:p>
    <w:p w14:paraId="0A33CA36" w14:textId="77777777" w:rsidR="00C8707E" w:rsidRPr="006A618A" w:rsidRDefault="00C8707E" w:rsidP="003D2552">
      <w:pPr>
        <w:ind w:left="72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The BMW</w:t>
      </w:r>
      <w:r w:rsidR="00816990" w:rsidRPr="006A618A">
        <w:rPr>
          <w:rFonts w:ascii="BMW Group Light" w:eastAsia="BMW Type Global Regular" w:hAnsi="BMW Group Light" w:cs="BMW Group Light" w:hint="eastAsia"/>
          <w:sz w:val="20"/>
          <w:lang w:eastAsia="zh-CN"/>
        </w:rPr>
        <w:t xml:space="preserve"> AFC</w:t>
      </w:r>
      <w:r w:rsidRPr="006A618A">
        <w:rPr>
          <w:rFonts w:ascii="BMW Group Light" w:eastAsia="BMW Type Global Regular" w:hAnsi="BMW Group Light" w:cs="BMW Group Light"/>
          <w:sz w:val="20"/>
        </w:rPr>
        <w:t xml:space="preserve"> trademarks should not be re-produced anywhere in your </w:t>
      </w:r>
      <w:r w:rsidRPr="006A618A">
        <w:rPr>
          <w:rFonts w:ascii="BMW Group Light" w:eastAsia="BMW Type Global Regular" w:hAnsi="BMW Group Light" w:cs="BMW Group Light"/>
          <w:sz w:val="20"/>
          <w:lang w:eastAsia="zh-CN"/>
        </w:rPr>
        <w:t>RFQ</w:t>
      </w:r>
      <w:r w:rsidRPr="006A618A">
        <w:rPr>
          <w:rFonts w:ascii="BMW Group Light" w:eastAsia="BMW Type Global Regular" w:hAnsi="BMW Group Light" w:cs="BMW Group Light"/>
          <w:sz w:val="20"/>
        </w:rPr>
        <w:t xml:space="preserve"> response.</w:t>
      </w:r>
    </w:p>
    <w:p w14:paraId="7FE13C00"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General I</w:t>
      </w:r>
      <w:r w:rsidR="00C8707E" w:rsidRPr="006A618A">
        <w:rPr>
          <w:rFonts w:ascii="BMW Group Light" w:eastAsia="BMW Type Global Regular" w:hAnsi="BMW Group Light" w:cs="BMW Group Light"/>
          <w:sz w:val="20"/>
          <w:szCs w:val="20"/>
        </w:rPr>
        <w:t>nstructions</w:t>
      </w:r>
    </w:p>
    <w:p w14:paraId="7EC7C9A7" w14:textId="77777777" w:rsidR="00AE175A" w:rsidRPr="006A618A" w:rsidRDefault="00C8707E" w:rsidP="003D2552">
      <w:pPr>
        <w:pStyle w:val="ListParagraph"/>
        <w:numPr>
          <w:ilvl w:val="1"/>
          <w:numId w:val="4"/>
        </w:numPr>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All information in this </w:t>
      </w:r>
      <w:r w:rsidR="00816990" w:rsidRPr="006A618A">
        <w:rPr>
          <w:rFonts w:ascii="BMW Group Light" w:eastAsia="BMW Type Global Regular" w:hAnsi="BMW Group Light" w:cs="BMW Group Light"/>
          <w:sz w:val="20"/>
          <w:szCs w:val="20"/>
        </w:rPr>
        <w:t xml:space="preserve">Request </w:t>
      </w:r>
      <w:r w:rsidR="00816990" w:rsidRPr="006A618A">
        <w:rPr>
          <w:rFonts w:ascii="BMW Group Light" w:eastAsia="BMW Type Global Regular" w:hAnsi="BMW Group Light" w:cs="BMW Group Light" w:hint="eastAsia"/>
          <w:sz w:val="20"/>
          <w:szCs w:val="20"/>
        </w:rPr>
        <w:t>f</w:t>
      </w:r>
      <w:r w:rsidRPr="006A618A">
        <w:rPr>
          <w:rFonts w:ascii="BMW Group Light" w:eastAsia="BMW Type Global Regular" w:hAnsi="BMW Group Light" w:cs="BMW Group Light"/>
          <w:sz w:val="20"/>
          <w:szCs w:val="20"/>
        </w:rPr>
        <w:t>or Quotation is provided in good faith and represents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view of the service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requires. However,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relies on the VENDORS to inform 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about the most efficient and cost-effective methods of delivering these services.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therefore welcomes questions or advice on any area of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specification. It will be at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’s discretion as to whether replies to particular queries are communicated to other respondents. 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 xml:space="preserve">reserves the right to amend the specification at any time during the </w:t>
      </w:r>
      <w:r w:rsidR="002616A1" w:rsidRPr="006A618A">
        <w:rPr>
          <w:rFonts w:ascii="BMW Group Light" w:eastAsia="BMW Type Global Regular" w:hAnsi="BMW Group Light" w:cs="BMW Group Light"/>
          <w:sz w:val="20"/>
          <w:szCs w:val="20"/>
        </w:rPr>
        <w:t>Tender</w:t>
      </w:r>
      <w:r w:rsidRPr="006A618A">
        <w:rPr>
          <w:rFonts w:ascii="BMW Group Light" w:eastAsia="BMW Type Global Regular" w:hAnsi="BMW Group Light" w:cs="BMW Group Light"/>
          <w:sz w:val="20"/>
          <w:szCs w:val="20"/>
        </w:rPr>
        <w:t xml:space="preserve"> process.</w:t>
      </w:r>
    </w:p>
    <w:p w14:paraId="518FFD09" w14:textId="77777777" w:rsidR="00AE175A" w:rsidRPr="006A618A" w:rsidRDefault="00AE175A" w:rsidP="003D2552">
      <w:pPr>
        <w:pStyle w:val="ListParagraph"/>
        <w:rPr>
          <w:rFonts w:ascii="BMW Group Light" w:eastAsia="BMW Type Global Regular" w:hAnsi="BMW Group Light" w:cs="BMW Group Light"/>
          <w:sz w:val="20"/>
          <w:szCs w:val="20"/>
        </w:rPr>
      </w:pPr>
    </w:p>
    <w:p w14:paraId="1BEB155E" w14:textId="77777777" w:rsidR="00C8707E" w:rsidRPr="006A618A" w:rsidRDefault="00C8707E"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4.2</w:t>
      </w:r>
      <w:r w:rsidRPr="006A618A">
        <w:rPr>
          <w:rFonts w:ascii="BMW Group Light" w:eastAsia="BMW Type Global Regular" w:hAnsi="BMW Group Light" w:cs="BMW Group Light"/>
          <w:sz w:val="20"/>
        </w:rPr>
        <w:tab/>
        <w:t>Detailed terms and conditions of business will be agreed before contracts are awarded.</w:t>
      </w:r>
    </w:p>
    <w:p w14:paraId="249F7B7C"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155110B4" w14:textId="3F7E4A5E" w:rsidR="00C8707E" w:rsidRPr="006A618A" w:rsidRDefault="008D0CF5" w:rsidP="003D2552">
      <w:pPr>
        <w:ind w:left="709" w:hanging="349"/>
        <w:jc w:val="left"/>
        <w:rPr>
          <w:rFonts w:ascii="BMW Group Light" w:eastAsia="BMW Type Global Regular" w:hAnsi="BMW Group Light" w:cs="BMW Group Light"/>
          <w:color w:val="000000" w:themeColor="text1"/>
          <w:sz w:val="20"/>
          <w:lang w:eastAsia="zh-CN"/>
        </w:rPr>
      </w:pPr>
      <w:r w:rsidRPr="006A618A">
        <w:rPr>
          <w:rFonts w:ascii="BMW Group Light" w:eastAsia="BMW Type Global Regular" w:hAnsi="BMW Group Light" w:cs="BMW Group Light"/>
          <w:color w:val="000000" w:themeColor="text1"/>
          <w:sz w:val="20"/>
        </w:rPr>
        <w:t xml:space="preserve">4.3 </w:t>
      </w:r>
      <w:r w:rsidRPr="006A618A">
        <w:rPr>
          <w:rFonts w:ascii="BMW Group Light" w:eastAsia="BMW Type Global Regular" w:hAnsi="BMW Group Light" w:cs="BMW Group Light" w:hint="eastAsia"/>
          <w:color w:val="000000" w:themeColor="text1"/>
          <w:sz w:val="20"/>
          <w:lang w:eastAsia="zh-CN"/>
        </w:rPr>
        <w:t xml:space="preserve"> </w:t>
      </w:r>
      <w:r w:rsidR="007F47A3">
        <w:rPr>
          <w:rFonts w:ascii="BMW Group Light" w:eastAsia="BMW Type Global Regular" w:hAnsi="BMW Group Light" w:cs="BMW Group Light"/>
          <w:color w:val="000000" w:themeColor="text1"/>
          <w:sz w:val="20"/>
        </w:rPr>
        <w:t>A</w:t>
      </w:r>
      <w:r w:rsidR="00C8707E" w:rsidRPr="006A618A">
        <w:rPr>
          <w:rFonts w:ascii="BMW Group Light" w:eastAsia="BMW Type Global Regular" w:hAnsi="BMW Group Light" w:cs="BMW Group Light"/>
          <w:color w:val="000000" w:themeColor="text1"/>
          <w:sz w:val="20"/>
        </w:rPr>
        <w:t xml:space="preserve">s a </w:t>
      </w:r>
      <w:r w:rsidR="002616A1" w:rsidRPr="006A618A">
        <w:rPr>
          <w:rFonts w:ascii="BMW Group Light" w:eastAsia="BMW Type Global Regular" w:hAnsi="BMW Group Light" w:cs="BMW Group Light"/>
          <w:color w:val="000000" w:themeColor="text1"/>
          <w:sz w:val="20"/>
        </w:rPr>
        <w:t>Tender</w:t>
      </w:r>
      <w:r w:rsidR="007F47A3">
        <w:rPr>
          <w:rFonts w:ascii="BMW Group Light" w:eastAsia="BMW Type Global Regular" w:hAnsi="BMW Group Light" w:cs="BMW Group Light"/>
          <w:color w:val="000000" w:themeColor="text1"/>
          <w:sz w:val="20"/>
        </w:rPr>
        <w:t xml:space="preserve"> from vendor</w:t>
      </w:r>
      <w:r w:rsidR="00C8707E" w:rsidRPr="006A618A">
        <w:rPr>
          <w:rFonts w:ascii="BMW Group Light" w:eastAsia="BMW Type Global Regular" w:hAnsi="BMW Group Light" w:cs="BMW Group Light"/>
          <w:color w:val="000000" w:themeColor="text1"/>
          <w:sz w:val="20"/>
        </w:rPr>
        <w:t xml:space="preserve">, provides services for competing brands, including Mercedes Benz, Audi, Volvo and Lexus at the same time, (BMW </w:t>
      </w:r>
      <w:r w:rsidR="00816990" w:rsidRPr="006A618A">
        <w:rPr>
          <w:rFonts w:ascii="BMW Group Light" w:eastAsia="BMW Type Global Regular" w:hAnsi="BMW Group Light" w:cs="BMW Group Light" w:hint="eastAsia"/>
          <w:color w:val="000000" w:themeColor="text1"/>
          <w:sz w:val="20"/>
          <w:lang w:eastAsia="zh-CN"/>
        </w:rPr>
        <w:t xml:space="preserve">AFC </w:t>
      </w:r>
      <w:r w:rsidR="00C8707E" w:rsidRPr="006A618A">
        <w:rPr>
          <w:rFonts w:ascii="BMW Group Light" w:eastAsia="BMW Type Global Regular" w:hAnsi="BMW Group Light" w:cs="BMW Group Light"/>
          <w:color w:val="000000" w:themeColor="text1"/>
          <w:sz w:val="20"/>
        </w:rPr>
        <w:t xml:space="preserve">reserves the right to add other competing brands to this list): Please disclose the names of your automotive customers and describe the services rendered, respectively, in your </w:t>
      </w:r>
      <w:r w:rsidR="002616A1" w:rsidRPr="006A618A">
        <w:rPr>
          <w:rFonts w:ascii="BMW Group Light" w:eastAsia="BMW Type Global Regular" w:hAnsi="BMW Group Light" w:cs="BMW Group Light"/>
          <w:color w:val="000000" w:themeColor="text1"/>
          <w:sz w:val="20"/>
        </w:rPr>
        <w:t>Tender</w:t>
      </w:r>
      <w:r w:rsidR="00C8707E" w:rsidRPr="006A618A">
        <w:rPr>
          <w:rFonts w:ascii="BMW Group Light" w:eastAsia="BMW Type Global Regular" w:hAnsi="BMW Group Light" w:cs="BMW Group Light"/>
          <w:color w:val="000000" w:themeColor="text1"/>
          <w:sz w:val="20"/>
        </w:rPr>
        <w:t xml:space="preserve">. Please let us know how you can protect BMW </w:t>
      </w:r>
      <w:r w:rsidR="00816990" w:rsidRPr="006A618A">
        <w:rPr>
          <w:rFonts w:ascii="BMW Group Light" w:eastAsia="BMW Type Global Regular" w:hAnsi="BMW Group Light" w:cs="BMW Group Light" w:hint="eastAsia"/>
          <w:color w:val="000000" w:themeColor="text1"/>
          <w:sz w:val="20"/>
          <w:lang w:eastAsia="zh-CN"/>
        </w:rPr>
        <w:t xml:space="preserve">AFC </w:t>
      </w:r>
      <w:r w:rsidR="00C8707E" w:rsidRPr="006A618A">
        <w:rPr>
          <w:rFonts w:ascii="BMW Group Light" w:eastAsia="BMW Type Global Regular" w:hAnsi="BMW Group Light" w:cs="BMW Group Light"/>
          <w:color w:val="000000" w:themeColor="text1"/>
          <w:sz w:val="20"/>
        </w:rPr>
        <w:t xml:space="preserve">customer data and how you ensure the service/manpower/software/hardware, </w:t>
      </w:r>
      <w:proofErr w:type="spellStart"/>
      <w:r w:rsidR="00C8707E" w:rsidRPr="006A618A">
        <w:rPr>
          <w:rFonts w:ascii="BMW Group Light" w:eastAsia="BMW Type Global Regular" w:hAnsi="BMW Group Light" w:cs="BMW Group Light"/>
          <w:color w:val="000000" w:themeColor="text1"/>
          <w:sz w:val="20"/>
        </w:rPr>
        <w:t>etc</w:t>
      </w:r>
      <w:proofErr w:type="spellEnd"/>
      <w:r w:rsidR="00C8707E" w:rsidRPr="006A618A">
        <w:rPr>
          <w:rFonts w:ascii="BMW Group Light" w:eastAsia="BMW Type Global Regular" w:hAnsi="BMW Group Light" w:cs="BMW Group Light"/>
          <w:color w:val="000000" w:themeColor="text1"/>
          <w:sz w:val="20"/>
        </w:rPr>
        <w:t xml:space="preserve"> is separated absolutely from different clients.</w:t>
      </w:r>
    </w:p>
    <w:p w14:paraId="61FA75E5" w14:textId="19447582" w:rsidR="0023594F" w:rsidRPr="006A618A" w:rsidDel="00524796" w:rsidRDefault="0023594F" w:rsidP="003D2552">
      <w:pPr>
        <w:ind w:left="709" w:hanging="349"/>
        <w:jc w:val="left"/>
        <w:rPr>
          <w:del w:id="16" w:author="Bai Tao, FG-331" w:date="2018-11-12T15:43:00Z"/>
          <w:rFonts w:ascii="BMW Group Light" w:hAnsi="BMW Group Light" w:cs="BMW Group Light"/>
          <w:color w:val="1F497D"/>
          <w:sz w:val="20"/>
          <w:lang w:eastAsia="zh-CN"/>
        </w:rPr>
      </w:pPr>
    </w:p>
    <w:p w14:paraId="6089CE59" w14:textId="1FBD6683" w:rsidR="00C8707E" w:rsidRPr="006A618A" w:rsidDel="00524796" w:rsidRDefault="008D0CF5" w:rsidP="003D2552">
      <w:pPr>
        <w:ind w:left="720" w:hanging="349"/>
        <w:jc w:val="left"/>
        <w:rPr>
          <w:del w:id="17" w:author="Bai Tao, FG-331" w:date="2018-11-12T15:43:00Z"/>
          <w:rFonts w:ascii="BMW Group Light" w:eastAsia="Arial Unicode MS" w:hAnsi="BMW Group Light" w:cs="BMW Group Light"/>
          <w:color w:val="000000"/>
          <w:sz w:val="20"/>
          <w:lang w:eastAsia="zh-CN"/>
        </w:rPr>
      </w:pPr>
      <w:del w:id="18" w:author="Bai Tao, FG-331" w:date="2018-11-12T15:43:00Z">
        <w:r w:rsidRPr="006A618A" w:rsidDel="00524796">
          <w:rPr>
            <w:rFonts w:ascii="BMW Group Light" w:eastAsia="BMW Type Global Regular" w:hAnsi="BMW Group Light" w:cs="BMW Group Light"/>
            <w:color w:val="000000" w:themeColor="text1"/>
            <w:sz w:val="20"/>
          </w:rPr>
          <w:delText xml:space="preserve">4.4 </w:delText>
        </w:r>
        <w:r w:rsidR="00C8707E" w:rsidRPr="006A618A" w:rsidDel="00524796">
          <w:rPr>
            <w:rFonts w:ascii="BMW Group Light" w:eastAsia="BMW Type Global Regular" w:hAnsi="BMW Group Light" w:cs="BMW Group Light"/>
            <w:color w:val="000000" w:themeColor="text1"/>
            <w:sz w:val="20"/>
          </w:rPr>
          <w:delText xml:space="preserve">The VENDOR </w:delText>
        </w:r>
        <w:r w:rsidR="00B63AB3" w:rsidRPr="006A618A" w:rsidDel="00524796">
          <w:rPr>
            <w:rFonts w:ascii="BMW Group Light" w:eastAsia="Arial Unicode MS" w:hAnsi="BMW Group Light" w:cs="BMW Group Light"/>
            <w:color w:val="000000"/>
            <w:sz w:val="20"/>
          </w:rPr>
          <w:delText>shall procure and maintain all licenses, permits, and authorizations required by law to perform the Service required, including but not limited to payment certification issued by PBOC or other required certification or licenses required by government authorities or BMW</w:delText>
        </w:r>
        <w:r w:rsidR="00816990" w:rsidRPr="006A618A" w:rsidDel="00524796">
          <w:rPr>
            <w:rFonts w:ascii="BMW Group Light" w:eastAsia="Arial Unicode MS" w:hAnsi="BMW Group Light" w:cs="BMW Group Light" w:hint="eastAsia"/>
            <w:color w:val="000000"/>
            <w:sz w:val="20"/>
            <w:lang w:eastAsia="zh-CN"/>
          </w:rPr>
          <w:delText xml:space="preserve"> AFC</w:delText>
        </w:r>
        <w:r w:rsidR="00B63AB3" w:rsidRPr="006A618A" w:rsidDel="00524796">
          <w:rPr>
            <w:rFonts w:ascii="BMW Group Light" w:eastAsia="Arial Unicode MS" w:hAnsi="BMW Group Light" w:cs="BMW Group Light"/>
            <w:color w:val="000000"/>
            <w:sz w:val="20"/>
          </w:rPr>
          <w:delText>.</w:delText>
        </w:r>
        <w:r w:rsidR="00625AD4" w:rsidRPr="006A618A" w:rsidDel="00524796">
          <w:rPr>
            <w:rFonts w:ascii="BMW Group Light" w:eastAsia="Arial Unicode MS" w:hAnsi="BMW Group Light" w:cs="BMW Group Light"/>
            <w:color w:val="000000"/>
            <w:sz w:val="20"/>
          </w:rPr>
          <w:delText xml:space="preserve"> And final selected vendor shall also ensure all required and committed certificates and licenses to be valid during the whole term of contract.</w:delText>
        </w:r>
      </w:del>
    </w:p>
    <w:p w14:paraId="21BE0559" w14:textId="77777777" w:rsidR="0023594F" w:rsidRPr="006A618A" w:rsidRDefault="0023594F" w:rsidP="003D2552">
      <w:pPr>
        <w:ind w:left="720" w:hanging="349"/>
        <w:jc w:val="left"/>
        <w:rPr>
          <w:rFonts w:ascii="BMW Group Light" w:eastAsia="BMW Type Global Regular" w:hAnsi="BMW Group Light" w:cs="BMW Group Light"/>
          <w:color w:val="000000" w:themeColor="text1"/>
          <w:sz w:val="20"/>
          <w:lang w:eastAsia="zh-CN"/>
        </w:rPr>
      </w:pPr>
    </w:p>
    <w:p w14:paraId="11DFF915" w14:textId="401278CC" w:rsidR="00625AD4" w:rsidRPr="006A618A" w:rsidRDefault="008D0CF5"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w:t>
      </w:r>
      <w:ins w:id="19" w:author="Bai Tao, FG-331" w:date="2018-11-12T15:43:00Z">
        <w:r w:rsidR="00524796">
          <w:rPr>
            <w:rFonts w:ascii="BMW Group Light" w:eastAsia="BMW Type Global Regular" w:hAnsi="BMW Group Light" w:cs="BMW Group Light"/>
            <w:sz w:val="20"/>
          </w:rPr>
          <w:t>4</w:t>
        </w:r>
      </w:ins>
      <w:del w:id="20" w:author="Bai Tao, FG-331" w:date="2018-11-12T15:43:00Z">
        <w:r w:rsidRPr="006A618A" w:rsidDel="00524796">
          <w:rPr>
            <w:rFonts w:ascii="BMW Group Light" w:eastAsia="BMW Type Global Regular" w:hAnsi="BMW Group Light" w:cs="BMW Group Light"/>
            <w:sz w:val="20"/>
          </w:rPr>
          <w:delText>5</w:delText>
        </w:r>
      </w:del>
      <w:r w:rsidRPr="006A618A">
        <w:rPr>
          <w:rFonts w:ascii="BMW Group Light" w:eastAsia="BMW Type Global Regular" w:hAnsi="BMW Group Light" w:cs="BMW Group Light"/>
          <w:sz w:val="20"/>
          <w:lang w:eastAsia="zh-CN"/>
        </w:rPr>
        <w:t xml:space="preserve"> </w:t>
      </w:r>
      <w:r w:rsidR="00625AD4" w:rsidRPr="006A618A">
        <w:rPr>
          <w:rFonts w:ascii="BMW Group Light" w:eastAsia="BMW Type Global Regular" w:hAnsi="BMW Group Light" w:cs="BMW Group Light"/>
          <w:sz w:val="20"/>
          <w:lang w:eastAsia="zh-CN"/>
        </w:rPr>
        <w:t>The BMW AFC will only establish contract relationship with final selected vendor, and such vendor shall be fully liable for any loss arisen from itself and its assigned third-party service provider.</w:t>
      </w:r>
    </w:p>
    <w:p w14:paraId="5863549F" w14:textId="77777777" w:rsidR="00625AD4" w:rsidRPr="006A618A" w:rsidRDefault="00625AD4" w:rsidP="003D2552">
      <w:pPr>
        <w:ind w:left="720" w:hanging="360"/>
        <w:jc w:val="left"/>
        <w:rPr>
          <w:rFonts w:ascii="BMW Group Light" w:eastAsia="BMW Type Global Regular" w:hAnsi="BMW Group Light" w:cs="BMW Group Light"/>
          <w:sz w:val="20"/>
          <w:lang w:eastAsia="zh-CN"/>
        </w:rPr>
      </w:pPr>
    </w:p>
    <w:p w14:paraId="75B2483A" w14:textId="1FB0EF58"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r w:rsidRPr="006A618A">
        <w:rPr>
          <w:rFonts w:ascii="BMW Group Light" w:eastAsia="BMW Type Global Regular" w:hAnsi="BMW Group Light" w:cs="BMW Group Light"/>
          <w:sz w:val="20"/>
        </w:rPr>
        <w:t>.</w:t>
      </w:r>
      <w:ins w:id="21" w:author="Bai Tao, FG-331" w:date="2018-11-12T15:43:00Z">
        <w:r w:rsidR="00524796">
          <w:rPr>
            <w:rFonts w:ascii="BMW Group Light" w:eastAsia="BMW Type Global Regular" w:hAnsi="BMW Group Light" w:cs="BMW Group Light"/>
            <w:sz w:val="20"/>
          </w:rPr>
          <w:t>5</w:t>
        </w:r>
      </w:ins>
      <w:del w:id="22" w:author="Bai Tao, FG-331" w:date="2018-11-12T15:43:00Z">
        <w:r w:rsidRPr="006A618A" w:rsidDel="00524796">
          <w:rPr>
            <w:rFonts w:ascii="BMW Group Light" w:eastAsia="BMW Type Global Regular" w:hAnsi="BMW Group Light" w:cs="BMW Group Light" w:hint="eastAsia"/>
            <w:sz w:val="20"/>
          </w:rPr>
          <w:delText>6</w:delText>
        </w:r>
      </w:del>
      <w:r w:rsidR="00625AD4" w:rsidRPr="006A618A">
        <w:rPr>
          <w:rFonts w:ascii="BMW Group Light" w:eastAsia="BMW Type Global Regular" w:hAnsi="BMW Group Light" w:cs="BMW Group Light"/>
          <w:sz w:val="20"/>
        </w:rPr>
        <w:t xml:space="preserve"> </w:t>
      </w:r>
      <w:r w:rsidR="002616A1" w:rsidRPr="006A618A">
        <w:rPr>
          <w:rFonts w:ascii="BMW Group Light" w:eastAsia="BMW Type Global Regular" w:hAnsi="BMW Group Light" w:cs="BMW Group Light"/>
          <w:sz w:val="20"/>
          <w:lang w:eastAsia="zh-CN"/>
        </w:rPr>
        <w:t>T</w:t>
      </w:r>
      <w:r w:rsidR="002616A1" w:rsidRPr="00201D99">
        <w:rPr>
          <w:rFonts w:ascii="BMW Group Light" w:eastAsia="BMW Type Global Regular" w:hAnsi="BMW Group Light" w:cs="BMW Group Light"/>
          <w:sz w:val="20"/>
          <w:lang w:eastAsia="zh-CN"/>
        </w:rPr>
        <w:t>ender</w:t>
      </w:r>
      <w:r w:rsidR="00C8707E" w:rsidRPr="00201D99">
        <w:rPr>
          <w:rFonts w:ascii="BMW Group Light" w:eastAsia="BMW Type Global Regular" w:hAnsi="BMW Group Light" w:cs="BMW Group Light"/>
          <w:sz w:val="20"/>
        </w:rPr>
        <w:t xml:space="preserve"> costs should be fixed for the </w:t>
      </w:r>
      <w:r w:rsidR="009563FA" w:rsidRPr="00201D99">
        <w:rPr>
          <w:rFonts w:ascii="BMW Group Light" w:eastAsia="BMW Type Global Regular" w:hAnsi="BMW Group Light" w:cs="BMW Group Light"/>
          <w:b/>
          <w:sz w:val="20"/>
          <w:lang w:eastAsia="zh-CN"/>
        </w:rPr>
        <w:t>3 (THREE) YEARS</w:t>
      </w:r>
      <w:r w:rsidR="00C8707E" w:rsidRPr="00201D99">
        <w:rPr>
          <w:rFonts w:ascii="BMW Group Light" w:eastAsia="BMW Type Global Regular" w:hAnsi="BMW Group Light" w:cs="BMW Group Light"/>
          <w:sz w:val="20"/>
          <w:lang w:eastAsia="zh-CN"/>
        </w:rPr>
        <w:t xml:space="preserve"> </w:t>
      </w:r>
      <w:r w:rsidR="00C8707E" w:rsidRPr="00201D99">
        <w:rPr>
          <w:rFonts w:ascii="BMW Group Light" w:eastAsia="BMW Type Global Regular" w:hAnsi="BMW Group Light" w:cs="BMW Group Light"/>
          <w:sz w:val="20"/>
        </w:rPr>
        <w:t>duration of the contract,</w:t>
      </w:r>
      <w:r w:rsidR="00B63AB3" w:rsidRPr="00201D99">
        <w:rPr>
          <w:rFonts w:ascii="BMW Group Light" w:eastAsia="BMW Type Global Regular" w:hAnsi="BMW Group Light" w:cs="BMW Group Light"/>
          <w:sz w:val="20"/>
        </w:rPr>
        <w:t xml:space="preserve"> which will commence on </w:t>
      </w:r>
      <w:r w:rsidR="009613C6" w:rsidRPr="00D77155">
        <w:rPr>
          <w:rFonts w:ascii="BMW Group Light" w:eastAsia="BMW Type Global Regular" w:hAnsi="BMW Group Light" w:cs="BMW Group Light"/>
          <w:sz w:val="20"/>
          <w:lang w:eastAsia="zh-CN"/>
        </w:rPr>
        <w:t>1</w:t>
      </w:r>
      <w:r w:rsidR="00B14740" w:rsidRPr="00D77155">
        <w:rPr>
          <w:rFonts w:ascii="BMW Group Light" w:eastAsia="BMW Type Global Regular" w:hAnsi="BMW Group Light" w:cs="BMW Group Light"/>
          <w:sz w:val="20"/>
          <w:vertAlign w:val="superscript"/>
          <w:lang w:eastAsia="zh-CN"/>
        </w:rPr>
        <w:t>st</w:t>
      </w:r>
      <w:r w:rsidR="00B14740" w:rsidRPr="00D77155">
        <w:rPr>
          <w:rFonts w:ascii="BMW Group Light" w:eastAsia="BMW Type Global Regular" w:hAnsi="BMW Group Light" w:cs="BMW Group Light"/>
          <w:sz w:val="20"/>
          <w:lang w:eastAsia="zh-CN"/>
        </w:rPr>
        <w:t xml:space="preserve"> </w:t>
      </w:r>
      <w:r w:rsidR="00680339" w:rsidRPr="00201D99">
        <w:rPr>
          <w:rFonts w:ascii="BMW Group Light" w:eastAsia="BMW Type Global Regular" w:hAnsi="BMW Group Light" w:cs="BMW Group Light"/>
          <w:sz w:val="20"/>
          <w:lang w:eastAsia="zh-CN"/>
        </w:rPr>
        <w:t>Jan</w:t>
      </w:r>
      <w:r w:rsidR="00C8707E" w:rsidRPr="00201D99">
        <w:rPr>
          <w:rFonts w:ascii="BMW Group Light" w:eastAsia="BMW Type Global Regular" w:hAnsi="BMW Group Light" w:cs="BMW Group Light"/>
          <w:sz w:val="20"/>
        </w:rPr>
        <w:t xml:space="preserve">, </w:t>
      </w:r>
      <w:r w:rsidR="00680339" w:rsidRPr="00201D99">
        <w:rPr>
          <w:rFonts w:ascii="BMW Group Light" w:eastAsia="BMW Type Global Regular" w:hAnsi="BMW Group Light" w:cs="BMW Group Light"/>
          <w:sz w:val="20"/>
        </w:rPr>
        <w:t xml:space="preserve">2019 </w:t>
      </w:r>
      <w:r w:rsidR="00C8707E" w:rsidRPr="00201D99">
        <w:rPr>
          <w:rFonts w:ascii="BMW Group Light" w:eastAsia="BMW Type Global Regular" w:hAnsi="BMW Group Light" w:cs="BMW Group Light"/>
          <w:sz w:val="20"/>
        </w:rPr>
        <w:t>and conclude</w:t>
      </w:r>
      <w:r w:rsidR="00B63AB3" w:rsidRPr="00201D99">
        <w:rPr>
          <w:rFonts w:ascii="BMW Group Light" w:eastAsia="BMW Type Global Regular" w:hAnsi="BMW Group Light" w:cs="BMW Group Light"/>
          <w:sz w:val="20"/>
        </w:rPr>
        <w:t xml:space="preserve"> on </w:t>
      </w:r>
      <w:r w:rsidR="00680339" w:rsidRPr="00D77155">
        <w:rPr>
          <w:rFonts w:ascii="BMW Group Light" w:eastAsia="BMW Type Global Regular" w:hAnsi="BMW Group Light" w:cs="BMW Group Light"/>
          <w:sz w:val="20"/>
          <w:lang w:eastAsia="zh-CN"/>
        </w:rPr>
        <w:t>31</w:t>
      </w:r>
      <w:r w:rsidR="00680339" w:rsidRPr="00D77155">
        <w:rPr>
          <w:rFonts w:ascii="BMW Group Light" w:eastAsia="BMW Type Global Regular" w:hAnsi="BMW Group Light" w:cs="BMW Group Light"/>
          <w:sz w:val="20"/>
          <w:vertAlign w:val="superscript"/>
          <w:lang w:eastAsia="zh-CN"/>
        </w:rPr>
        <w:t>th</w:t>
      </w:r>
      <w:r w:rsidR="00680339" w:rsidRPr="00D77155">
        <w:rPr>
          <w:rFonts w:ascii="BMW Group Light" w:eastAsia="BMW Type Global Regular" w:hAnsi="BMW Group Light" w:cs="BMW Group Light"/>
          <w:sz w:val="20"/>
          <w:lang w:eastAsia="zh-CN"/>
        </w:rPr>
        <w:t xml:space="preserve"> Dec</w:t>
      </w:r>
      <w:r w:rsidR="009613C6" w:rsidRPr="00D77155">
        <w:rPr>
          <w:rFonts w:ascii="BMW Group Light" w:eastAsia="BMW Type Global Regular" w:hAnsi="BMW Group Light" w:cs="BMW Group Light"/>
          <w:sz w:val="20"/>
        </w:rPr>
        <w:t>, 2021</w:t>
      </w:r>
      <w:r w:rsidR="00C8707E" w:rsidRPr="00201D99">
        <w:rPr>
          <w:rFonts w:ascii="BMW Group Light" w:eastAsia="BMW Type Global Regular" w:hAnsi="BMW Group Light" w:cs="BMW Group Light"/>
          <w:sz w:val="20"/>
        </w:rPr>
        <w:t>.</w:t>
      </w:r>
      <w:r w:rsidR="00C8707E" w:rsidRPr="006A618A">
        <w:rPr>
          <w:rFonts w:ascii="BMW Group Light" w:eastAsia="BMW Type Global Regular" w:hAnsi="BMW Group Light" w:cs="BMW Group Light"/>
          <w:sz w:val="20"/>
        </w:rPr>
        <w:t xml:space="preserve"> </w:t>
      </w:r>
    </w:p>
    <w:p w14:paraId="5389CB8F" w14:textId="77777777" w:rsidR="0023594F" w:rsidRPr="00D77155" w:rsidRDefault="0023594F" w:rsidP="003D2552">
      <w:pPr>
        <w:ind w:left="720" w:hanging="360"/>
        <w:jc w:val="left"/>
        <w:rPr>
          <w:rFonts w:ascii="BMW Group Light" w:eastAsia="BMW Type Global Regular" w:hAnsi="BMW Group Light" w:cs="BMW Group Light"/>
          <w:sz w:val="20"/>
          <w:lang w:val="en-US" w:eastAsia="zh-CN"/>
        </w:rPr>
      </w:pPr>
    </w:p>
    <w:p w14:paraId="68531BC4" w14:textId="61DAD683"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ins w:id="23" w:author="Bai Tao, FG-331" w:date="2018-11-12T15:43:00Z">
        <w:r w:rsidR="00524796">
          <w:rPr>
            <w:rFonts w:ascii="BMW Group Light" w:eastAsia="BMW Type Global Regular" w:hAnsi="BMW Group Light" w:cs="BMW Group Light"/>
            <w:sz w:val="20"/>
            <w:lang w:eastAsia="zh-CN"/>
          </w:rPr>
          <w:t>6</w:t>
        </w:r>
      </w:ins>
      <w:del w:id="24" w:author="Bai Tao, FG-331" w:date="2018-11-12T15:43:00Z">
        <w:r w:rsidRPr="006A618A" w:rsidDel="00524796">
          <w:rPr>
            <w:rFonts w:ascii="BMW Group Light" w:eastAsia="BMW Type Global Regular" w:hAnsi="BMW Group Light" w:cs="BMW Group Light" w:hint="eastAsia"/>
            <w:sz w:val="20"/>
            <w:lang w:eastAsia="zh-CN"/>
          </w:rPr>
          <w:delText>7</w:delText>
        </w:r>
      </w:del>
      <w:r w:rsidR="00C8707E" w:rsidRPr="006A618A">
        <w:rPr>
          <w:rFonts w:ascii="BMW Group Light" w:eastAsia="BMW Type Global Regular" w:hAnsi="BMW Group Light" w:cs="BMW Group Light"/>
          <w:sz w:val="20"/>
        </w:rPr>
        <w:tab/>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s may be rejected if the complete information requested is not given at the time of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ing. Supporting literature may accompany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but answers to the questionnaire should be in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response itself, with reference to accompanying literature kept to a minimum.</w:t>
      </w:r>
    </w:p>
    <w:p w14:paraId="575D20D8"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2AC1D4DD" w14:textId="23644DBD"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ins w:id="25" w:author="Bai Tao, FG-331" w:date="2018-11-12T15:43:00Z">
        <w:r w:rsidR="00524796">
          <w:rPr>
            <w:rFonts w:ascii="BMW Group Light" w:eastAsia="BMW Type Global Regular" w:hAnsi="BMW Group Light" w:cs="BMW Group Light"/>
            <w:sz w:val="20"/>
            <w:lang w:eastAsia="zh-CN"/>
          </w:rPr>
          <w:t>7</w:t>
        </w:r>
      </w:ins>
      <w:del w:id="26" w:author="Bai Tao, FG-331" w:date="2018-11-12T15:43:00Z">
        <w:r w:rsidRPr="006A618A" w:rsidDel="00524796">
          <w:rPr>
            <w:rFonts w:ascii="BMW Group Light" w:eastAsia="BMW Type Global Regular" w:hAnsi="BMW Group Light" w:cs="BMW Group Light" w:hint="eastAsia"/>
            <w:sz w:val="20"/>
            <w:lang w:eastAsia="zh-CN"/>
          </w:rPr>
          <w:delText>8</w:delText>
        </w:r>
      </w:del>
      <w:r w:rsidR="00C8707E" w:rsidRPr="006A618A">
        <w:rPr>
          <w:rFonts w:ascii="BMW Group Light" w:eastAsia="BMW Type Global Regular" w:hAnsi="BMW Group Light" w:cs="BMW Group Light"/>
          <w:sz w:val="20"/>
          <w:lang w:eastAsia="zh-CN"/>
        </w:rPr>
        <w:tab/>
      </w:r>
      <w:r w:rsidR="00C8707E" w:rsidRPr="006A618A">
        <w:rPr>
          <w:rFonts w:ascii="BMW Group Light" w:eastAsia="BMW Type Global Regular" w:hAnsi="BMW Group Light" w:cs="BMW Group Light"/>
          <w:sz w:val="20"/>
        </w:rPr>
        <w:t xml:space="preserve">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 xml:space="preserve">reserves the right to accept or reject any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and to annul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process and reject all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s at any time prior to the award of contract without incurring any liability to the affected VENDORS.</w:t>
      </w:r>
    </w:p>
    <w:p w14:paraId="690FE651"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2203AEEF" w14:textId="5A06FF96"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w:t>
      </w:r>
      <w:r w:rsidRPr="006A618A">
        <w:rPr>
          <w:rFonts w:ascii="BMW Group Light" w:eastAsia="BMW Type Global Regular" w:hAnsi="BMW Group Light" w:cs="BMW Group Light"/>
          <w:sz w:val="20"/>
          <w:lang w:eastAsia="zh-CN"/>
        </w:rPr>
        <w:t>.</w:t>
      </w:r>
      <w:ins w:id="27" w:author="Bai Tao, FG-331" w:date="2018-11-12T15:43:00Z">
        <w:r w:rsidR="00524796">
          <w:rPr>
            <w:rFonts w:ascii="BMW Group Light" w:eastAsia="BMW Type Global Regular" w:hAnsi="BMW Group Light" w:cs="BMW Group Light"/>
            <w:sz w:val="20"/>
            <w:lang w:eastAsia="zh-CN"/>
          </w:rPr>
          <w:t>8</w:t>
        </w:r>
      </w:ins>
      <w:del w:id="28" w:author="Bai Tao, FG-331" w:date="2018-11-12T15:43:00Z">
        <w:r w:rsidRPr="006A618A" w:rsidDel="00524796">
          <w:rPr>
            <w:rFonts w:ascii="BMW Group Light" w:eastAsia="BMW Type Global Regular" w:hAnsi="BMW Group Light" w:cs="BMW Group Light" w:hint="eastAsia"/>
            <w:sz w:val="20"/>
            <w:lang w:eastAsia="zh-CN"/>
          </w:rPr>
          <w:delText>9</w:delText>
        </w:r>
      </w:del>
      <w:r w:rsidR="00C8707E" w:rsidRPr="006A618A">
        <w:rPr>
          <w:rFonts w:ascii="BMW Group Light" w:eastAsia="BMW Type Global Regular" w:hAnsi="BMW Group Light" w:cs="BMW Group Light"/>
          <w:sz w:val="20"/>
        </w:rPr>
        <w:tab/>
        <w:t xml:space="preserve">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 xml:space="preserve">will not be liable for any costs incurred by VENDORS in the preparation and submission of their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nor for costs that arise out of any site visits or presentations requested by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w:t>
      </w:r>
    </w:p>
    <w:p w14:paraId="025AC3D2"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6F16FD38" w14:textId="37391329" w:rsidR="00C8707E" w:rsidRDefault="00656DA8"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4.</w:t>
      </w:r>
      <w:del w:id="29" w:author="Bai Tao, FG-331" w:date="2018-11-12T15:43:00Z">
        <w:r w:rsidRPr="006A618A" w:rsidDel="00524796">
          <w:rPr>
            <w:rFonts w:ascii="BMW Group Light" w:eastAsia="BMW Type Global Regular" w:hAnsi="BMW Group Light" w:cs="BMW Group Light" w:hint="eastAsia"/>
            <w:sz w:val="20"/>
          </w:rPr>
          <w:delText>10</w:delText>
        </w:r>
        <w:r w:rsidRPr="006A618A" w:rsidDel="00524796">
          <w:rPr>
            <w:rFonts w:ascii="BMW Group Light" w:eastAsia="BMW Type Global Regular" w:hAnsi="BMW Group Light" w:cs="BMW Group Light"/>
            <w:sz w:val="20"/>
          </w:rPr>
          <w:delText xml:space="preserve"> </w:delText>
        </w:r>
      </w:del>
      <w:ins w:id="30" w:author="Bai Tao, FG-331" w:date="2018-11-12T15:43:00Z">
        <w:r w:rsidR="00524796">
          <w:rPr>
            <w:rFonts w:ascii="BMW Group Light" w:eastAsia="BMW Type Global Regular" w:hAnsi="BMW Group Light" w:cs="BMW Group Light"/>
            <w:sz w:val="20"/>
          </w:rPr>
          <w:t>9</w:t>
        </w:r>
        <w:r w:rsidR="00524796" w:rsidRPr="006A618A">
          <w:rPr>
            <w:rFonts w:ascii="BMW Group Light" w:eastAsia="BMW Type Global Regular" w:hAnsi="BMW Group Light" w:cs="BMW Group Light"/>
            <w:sz w:val="20"/>
          </w:rPr>
          <w:t xml:space="preserve"> </w:t>
        </w:r>
      </w:ins>
      <w:r w:rsidR="00C8707E" w:rsidRPr="006A618A">
        <w:rPr>
          <w:rFonts w:ascii="BMW Group Light" w:eastAsia="BMW Type Global Regular" w:hAnsi="BMW Group Light" w:cs="BMW Group Light"/>
          <w:sz w:val="20"/>
        </w:rPr>
        <w:t>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xml:space="preserve"> reserves the right to award all or part of the services to the VENDOR and reserves right to distribute the award on a regional basis.</w:t>
      </w:r>
    </w:p>
    <w:p w14:paraId="19D569C8" w14:textId="77777777" w:rsidR="000A6EA5" w:rsidRDefault="000A6EA5" w:rsidP="003D2552">
      <w:pPr>
        <w:ind w:left="720" w:hanging="360"/>
        <w:jc w:val="left"/>
        <w:rPr>
          <w:rFonts w:ascii="BMW Group Light" w:eastAsia="BMW Type Global Regular" w:hAnsi="BMW Group Light" w:cs="BMW Group Light"/>
          <w:sz w:val="20"/>
        </w:rPr>
      </w:pPr>
    </w:p>
    <w:p w14:paraId="6D2DE12A" w14:textId="23A0E476" w:rsidR="000A6EA5" w:rsidRDefault="000A6EA5">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rPr>
        <w:t>4.1</w:t>
      </w:r>
      <w:ins w:id="31" w:author="Bai Tao, FG-331" w:date="2018-11-12T15:43:00Z">
        <w:r w:rsidR="00524796">
          <w:rPr>
            <w:rFonts w:ascii="BMW Group Light" w:eastAsia="BMW Type Global Regular" w:hAnsi="BMW Group Light" w:cs="BMW Group Light"/>
            <w:sz w:val="20"/>
          </w:rPr>
          <w:t>0</w:t>
        </w:r>
      </w:ins>
      <w:del w:id="32" w:author="Bai Tao, FG-331" w:date="2018-11-12T15:43:00Z">
        <w:r w:rsidDel="00524796">
          <w:rPr>
            <w:rFonts w:ascii="BMW Group Light" w:eastAsia="BMW Type Global Regular" w:hAnsi="BMW Group Light" w:cs="BMW Group Light"/>
            <w:sz w:val="20"/>
          </w:rPr>
          <w:delText>1</w:delText>
        </w:r>
      </w:del>
      <w:r>
        <w:rPr>
          <w:rFonts w:ascii="BMW Group Light" w:eastAsia="BMW Type Global Regular" w:hAnsi="BMW Group Light" w:cs="BMW Group Light"/>
          <w:sz w:val="20"/>
        </w:rPr>
        <w:t xml:space="preserve"> BMW AFC</w:t>
      </w:r>
      <w:r>
        <w:rPr>
          <w:rFonts w:ascii="BMW Group Light" w:eastAsia="BMW Type Global Regular" w:hAnsi="BMW Group Light" w:cs="BMW Group Light"/>
          <w:sz w:val="20"/>
          <w:lang w:val="en-US"/>
        </w:rPr>
        <w:t xml:space="preserve"> requests</w:t>
      </w:r>
      <w:r w:rsidR="001A6253">
        <w:rPr>
          <w:rFonts w:ascii="BMW Group Light" w:eastAsia="BMW Type Global Regular" w:hAnsi="BMW Group Light" w:cs="BMW Group Light"/>
          <w:sz w:val="20"/>
          <w:lang w:val="en-US"/>
        </w:rPr>
        <w:t xml:space="preserve"> full</w:t>
      </w:r>
      <w:r>
        <w:rPr>
          <w:rFonts w:ascii="BMW Group Light" w:eastAsia="BMW Type Global Regular" w:hAnsi="BMW Group Light" w:cs="BMW Group Light"/>
          <w:sz w:val="20"/>
          <w:lang w:val="en-US"/>
        </w:rPr>
        <w:t xml:space="preserve"> onsite support during project execution on time setup, all the quotation and related activities should consider for this</w:t>
      </w:r>
      <w:r w:rsidR="003F70EA">
        <w:rPr>
          <w:rFonts w:ascii="BMW Group Light" w:eastAsia="BMW Type Global Regular" w:hAnsi="BMW Group Light" w:cs="BMW Group Light"/>
          <w:sz w:val="20"/>
          <w:lang w:val="en-US"/>
        </w:rPr>
        <w:t>, and resources for onsite support should qualified for Agile team requirements, in case of any team number who is not qualified, BM</w:t>
      </w:r>
      <w:r w:rsidR="003F70EA">
        <w:rPr>
          <w:rFonts w:ascii="BMW Group Light" w:eastAsia="BMW Type Global Regular" w:hAnsi="BMW Group Light" w:cs="BMW Group Light" w:hint="eastAsia"/>
          <w:sz w:val="20"/>
          <w:lang w:val="en-US" w:eastAsia="zh-CN"/>
        </w:rPr>
        <w:t>Ｗ</w:t>
      </w:r>
      <w:r w:rsidR="003F70EA">
        <w:rPr>
          <w:rFonts w:ascii="BMW Group Light" w:eastAsia="BMW Type Global Regular" w:hAnsi="BMW Group Light" w:cs="BMW Group Light" w:hint="eastAsia"/>
          <w:sz w:val="20"/>
          <w:lang w:val="en-US" w:eastAsia="zh-CN"/>
        </w:rPr>
        <w:t xml:space="preserve"> AFC </w:t>
      </w:r>
      <w:r w:rsidR="003F70EA" w:rsidRPr="003F70EA">
        <w:rPr>
          <w:rFonts w:ascii="BMW Group Light" w:eastAsia="BMW Type Global Regular" w:hAnsi="BMW Group Light" w:cs="BMW Group Light"/>
          <w:sz w:val="20"/>
          <w:lang w:val="en-US" w:eastAsia="zh-CN"/>
        </w:rPr>
        <w:t>reserve</w:t>
      </w:r>
      <w:r w:rsidR="003F70EA" w:rsidRPr="003F70EA">
        <w:rPr>
          <w:rFonts w:ascii="BMW Group Light" w:eastAsia="BMW Type Global Regular" w:hAnsi="BMW Group Light" w:cs="BMW Group Light" w:hint="eastAsia"/>
          <w:sz w:val="20"/>
          <w:lang w:val="en-US" w:eastAsia="zh-CN"/>
        </w:rPr>
        <w:t xml:space="preserve"> </w:t>
      </w:r>
      <w:r w:rsidR="003F70EA">
        <w:rPr>
          <w:rFonts w:ascii="BMW Group Light" w:eastAsia="BMW Type Global Regular" w:hAnsi="BMW Group Light" w:cs="BMW Group Light" w:hint="eastAsia"/>
          <w:sz w:val="20"/>
          <w:lang w:val="en-US" w:eastAsia="zh-CN"/>
        </w:rPr>
        <w:t xml:space="preserve">the right to </w:t>
      </w:r>
      <w:r w:rsidR="003F70EA">
        <w:rPr>
          <w:rFonts w:ascii="BMW Group Light" w:eastAsia="BMW Type Global Regular" w:hAnsi="BMW Group Light" w:cs="BMW Group Light"/>
          <w:sz w:val="20"/>
          <w:lang w:val="en-US" w:eastAsia="zh-CN"/>
        </w:rPr>
        <w:t>request</w:t>
      </w:r>
      <w:r w:rsidR="003F70EA">
        <w:rPr>
          <w:rFonts w:ascii="BMW Group Light" w:eastAsia="BMW Type Global Regular" w:hAnsi="BMW Group Light" w:cs="BMW Group Light" w:hint="eastAsia"/>
          <w:sz w:val="20"/>
          <w:lang w:val="en-US" w:eastAsia="zh-CN"/>
        </w:rPr>
        <w:t xml:space="preserve"> </w:t>
      </w:r>
      <w:r w:rsidR="003F70EA">
        <w:rPr>
          <w:rFonts w:ascii="BMW Group Light" w:eastAsia="BMW Type Global Regular" w:hAnsi="BMW Group Light" w:cs="BMW Group Light"/>
          <w:sz w:val="20"/>
          <w:lang w:val="en-US" w:eastAsia="zh-CN"/>
        </w:rPr>
        <w:t xml:space="preserve">to change resource </w:t>
      </w:r>
      <w:proofErr w:type="spellStart"/>
      <w:r w:rsidR="003F70EA">
        <w:rPr>
          <w:rFonts w:ascii="BMW Group Light" w:eastAsia="BMW Type Global Regular" w:hAnsi="BMW Group Light" w:cs="BMW Group Light"/>
          <w:sz w:val="20"/>
          <w:lang w:val="en-US" w:eastAsia="zh-CN"/>
        </w:rPr>
        <w:t>unitl</w:t>
      </w:r>
      <w:proofErr w:type="spellEnd"/>
      <w:r w:rsidR="003F70EA">
        <w:rPr>
          <w:rFonts w:ascii="BMW Group Light" w:eastAsia="BMW Type Global Regular" w:hAnsi="BMW Group Light" w:cs="BMW Group Light"/>
          <w:sz w:val="20"/>
          <w:lang w:val="en-US" w:eastAsia="zh-CN"/>
        </w:rPr>
        <w:t xml:space="preserve"> resource is qualified, and anything impact </w:t>
      </w:r>
      <w:proofErr w:type="spellStart"/>
      <w:r w:rsidR="003F70EA">
        <w:rPr>
          <w:rFonts w:ascii="BMW Group Light" w:eastAsia="BMW Type Global Regular" w:hAnsi="BMW Group Light" w:cs="BMW Group Light"/>
          <w:sz w:val="20"/>
          <w:lang w:val="en-US" w:eastAsia="zh-CN"/>
        </w:rPr>
        <w:t>projecte</w:t>
      </w:r>
      <w:proofErr w:type="spellEnd"/>
      <w:r w:rsidR="003F70EA">
        <w:rPr>
          <w:rFonts w:ascii="BMW Group Light" w:eastAsia="BMW Type Global Regular" w:hAnsi="BMW Group Light" w:cs="BMW Group Light"/>
          <w:sz w:val="20"/>
          <w:lang w:val="en-US" w:eastAsia="zh-CN"/>
        </w:rPr>
        <w:t xml:space="preserve"> delivery the because of this should be bear by Supplier.</w:t>
      </w:r>
    </w:p>
    <w:p w14:paraId="6C26A031" w14:textId="77777777" w:rsidR="000A6EA5" w:rsidRDefault="000A6EA5" w:rsidP="003D2552">
      <w:pPr>
        <w:ind w:left="720" w:hanging="360"/>
        <w:jc w:val="left"/>
        <w:rPr>
          <w:rFonts w:ascii="BMW Group Light" w:eastAsia="BMW Type Global Regular" w:hAnsi="BMW Group Light" w:cs="BMW Group Light"/>
          <w:sz w:val="20"/>
          <w:lang w:val="en-US"/>
        </w:rPr>
      </w:pPr>
    </w:p>
    <w:p w14:paraId="66896385" w14:textId="42918D8A" w:rsidR="000A6EA5" w:rsidRDefault="000A6EA5" w:rsidP="003D2552">
      <w:pPr>
        <w:ind w:left="720" w:hanging="360"/>
        <w:jc w:val="left"/>
        <w:rPr>
          <w:rFonts w:ascii="BMW Group Light" w:eastAsia="BMW Type Global Regular" w:hAnsi="BMW Group Light" w:cs="BMW Group Light"/>
          <w:sz w:val="20"/>
          <w:lang w:val="en-US"/>
        </w:rPr>
      </w:pPr>
      <w:proofErr w:type="gramStart"/>
      <w:r>
        <w:rPr>
          <w:rFonts w:ascii="BMW Group Light" w:eastAsia="BMW Type Global Regular" w:hAnsi="BMW Group Light" w:cs="BMW Group Light"/>
          <w:sz w:val="20"/>
          <w:lang w:val="en-US"/>
        </w:rPr>
        <w:t>4.</w:t>
      </w:r>
      <w:proofErr w:type="gramEnd"/>
      <w:del w:id="33" w:author="Bai Tao, FG-331" w:date="2018-11-12T15:43:00Z">
        <w:r w:rsidDel="00524796">
          <w:rPr>
            <w:rFonts w:ascii="BMW Group Light" w:eastAsia="BMW Type Global Regular" w:hAnsi="BMW Group Light" w:cs="BMW Group Light"/>
            <w:sz w:val="20"/>
            <w:lang w:val="en-US"/>
          </w:rPr>
          <w:delText xml:space="preserve">12 </w:delText>
        </w:r>
      </w:del>
      <w:ins w:id="34" w:author="Bai Tao, FG-331" w:date="2018-11-12T15:43:00Z">
        <w:r w:rsidR="00524796">
          <w:rPr>
            <w:rFonts w:ascii="BMW Group Light" w:eastAsia="BMW Type Global Regular" w:hAnsi="BMW Group Light" w:cs="BMW Group Light"/>
            <w:sz w:val="20"/>
            <w:lang w:val="en-US"/>
          </w:rPr>
          <w:t xml:space="preserve">11 </w:t>
        </w:r>
      </w:ins>
      <w:r>
        <w:rPr>
          <w:rFonts w:ascii="BMW Group Light" w:eastAsia="BMW Type Global Regular" w:hAnsi="BMW Group Light" w:cs="BMW Group Light"/>
          <w:sz w:val="20"/>
          <w:lang w:val="en-US"/>
        </w:rPr>
        <w:t>Requirements briefing within RFQ documentation are only for general working scope for cost and effort estimation, BMW AFC reserves the right to change and modify and e</w:t>
      </w:r>
      <w:r w:rsidRPr="000A6EA5">
        <w:rPr>
          <w:rFonts w:ascii="BMW Group Light" w:eastAsia="BMW Type Global Regular" w:hAnsi="BMW Group Light" w:cs="BMW Group Light"/>
          <w:sz w:val="20"/>
          <w:lang w:val="en-US"/>
        </w:rPr>
        <w:t>xpand</w:t>
      </w:r>
      <w:r>
        <w:rPr>
          <w:rFonts w:ascii="BMW Group Light" w:eastAsia="BMW Type Global Regular" w:hAnsi="BMW Group Light" w:cs="BMW Group Light"/>
          <w:sz w:val="20"/>
          <w:lang w:val="en-US"/>
        </w:rPr>
        <w:t xml:space="preserve"> each user stories and Epics supplier cannot based on this as final SOW. </w:t>
      </w:r>
    </w:p>
    <w:p w14:paraId="3F7E85A8" w14:textId="77777777" w:rsidR="00E36C8E" w:rsidRDefault="00E36C8E" w:rsidP="003D2552">
      <w:pPr>
        <w:ind w:left="720" w:hanging="360"/>
        <w:jc w:val="left"/>
        <w:rPr>
          <w:rFonts w:ascii="BMW Group Light" w:eastAsia="BMW Type Global Regular" w:hAnsi="BMW Group Light" w:cs="BMW Group Light"/>
          <w:sz w:val="20"/>
          <w:lang w:val="en-US"/>
        </w:rPr>
      </w:pPr>
    </w:p>
    <w:p w14:paraId="6A317FCF" w14:textId="6326EEBF" w:rsidR="00E36C8E" w:rsidRDefault="00E36C8E" w:rsidP="003D2552">
      <w:pPr>
        <w:ind w:left="720" w:hanging="360"/>
        <w:jc w:val="left"/>
        <w:rPr>
          <w:rFonts w:ascii="BMW Group Light" w:eastAsia="BMW Type Global Regular" w:hAnsi="BMW Group Light" w:cs="BMW Group Light"/>
          <w:sz w:val="20"/>
          <w:lang w:val="en-US"/>
        </w:rPr>
      </w:pPr>
      <w:proofErr w:type="gramStart"/>
      <w:r>
        <w:rPr>
          <w:rFonts w:ascii="BMW Group Light" w:eastAsia="BMW Type Global Regular" w:hAnsi="BMW Group Light" w:cs="BMW Group Light"/>
          <w:sz w:val="20"/>
          <w:lang w:val="en-US"/>
        </w:rPr>
        <w:t>4.</w:t>
      </w:r>
      <w:proofErr w:type="gramEnd"/>
      <w:del w:id="35" w:author="Bai Tao, FG-331" w:date="2018-11-12T15:43:00Z">
        <w:r w:rsidDel="00524796">
          <w:rPr>
            <w:rFonts w:ascii="BMW Group Light" w:eastAsia="BMW Type Global Regular" w:hAnsi="BMW Group Light" w:cs="BMW Group Light"/>
            <w:sz w:val="20"/>
            <w:lang w:val="en-US"/>
          </w:rPr>
          <w:delText xml:space="preserve">13 </w:delText>
        </w:r>
      </w:del>
      <w:ins w:id="36" w:author="Bai Tao, FG-331" w:date="2018-11-12T15:43:00Z">
        <w:r w:rsidR="00524796">
          <w:rPr>
            <w:rFonts w:ascii="BMW Group Light" w:eastAsia="BMW Type Global Regular" w:hAnsi="BMW Group Light" w:cs="BMW Group Light"/>
            <w:sz w:val="20"/>
            <w:lang w:val="en-US"/>
          </w:rPr>
          <w:t xml:space="preserve">12 </w:t>
        </w:r>
      </w:ins>
      <w:r>
        <w:rPr>
          <w:rFonts w:ascii="BMW Group Light" w:eastAsia="BMW Type Global Regular" w:hAnsi="BMW Group Light" w:cs="BMW Group Light"/>
          <w:sz w:val="20"/>
          <w:lang w:val="en-US"/>
        </w:rPr>
        <w:t xml:space="preserve">Contract Scope not only include </w:t>
      </w:r>
      <w:proofErr w:type="spellStart"/>
      <w:r>
        <w:rPr>
          <w:rFonts w:ascii="BMW Group Light" w:eastAsia="BMW Type Global Regular" w:hAnsi="BMW Group Light" w:cs="BMW Group Light"/>
          <w:sz w:val="20"/>
          <w:lang w:val="en-US"/>
        </w:rPr>
        <w:t>one time</w:t>
      </w:r>
      <w:proofErr w:type="spellEnd"/>
      <w:r>
        <w:rPr>
          <w:rFonts w:ascii="BMW Group Light" w:eastAsia="BMW Type Global Regular" w:hAnsi="BMW Group Light" w:cs="BMW Group Light"/>
          <w:sz w:val="20"/>
          <w:lang w:val="en-US"/>
        </w:rPr>
        <w:t xml:space="preserve"> setup for </w:t>
      </w:r>
      <w:r w:rsidR="00105834">
        <w:rPr>
          <w:rFonts w:ascii="BMW Group Light" w:eastAsia="BMW Type Global Regular" w:hAnsi="BMW Group Light" w:cs="BMW Group Light"/>
          <w:sz w:val="20"/>
          <w:lang w:val="en-US"/>
        </w:rPr>
        <w:t>Easy Finance</w:t>
      </w:r>
      <w:r w:rsidR="001A6253">
        <w:rPr>
          <w:rFonts w:ascii="BMW Group Light" w:eastAsia="BMW Type Global Regular" w:hAnsi="BMW Group Light" w:cs="BMW Group Light"/>
          <w:sz w:val="20"/>
          <w:lang w:val="en-US"/>
        </w:rPr>
        <w:t xml:space="preserve"> application </w:t>
      </w:r>
      <w:proofErr w:type="spellStart"/>
      <w:r w:rsidR="001A6253">
        <w:rPr>
          <w:rFonts w:ascii="BMW Group Light" w:eastAsia="BMW Type Global Regular" w:hAnsi="BMW Group Light" w:cs="BMW Group Light"/>
          <w:sz w:val="20"/>
          <w:lang w:val="en-US"/>
        </w:rPr>
        <w:t>operaition</w:t>
      </w:r>
      <w:proofErr w:type="spellEnd"/>
      <w:r w:rsidR="001A6253">
        <w:rPr>
          <w:rFonts w:ascii="BMW Group Light" w:eastAsia="BMW Type Global Regular" w:hAnsi="BMW Group Light" w:cs="BMW Group Light"/>
          <w:sz w:val="20"/>
          <w:lang w:val="en-US"/>
        </w:rPr>
        <w:t xml:space="preserve"> </w:t>
      </w:r>
      <w:proofErr w:type="spellStart"/>
      <w:r w:rsidR="001A6253" w:rsidRPr="001A6253">
        <w:rPr>
          <w:rFonts w:ascii="BMW Group Light" w:eastAsia="BMW Type Global Regular" w:hAnsi="BMW Group Light" w:cs="BMW Group Light"/>
          <w:sz w:val="20"/>
          <w:lang w:val="en-US"/>
        </w:rPr>
        <w:t>maintainance</w:t>
      </w:r>
      <w:proofErr w:type="spellEnd"/>
      <w:r>
        <w:rPr>
          <w:rFonts w:ascii="BMW Group Light" w:eastAsia="BMW Type Global Regular" w:hAnsi="BMW Group Light" w:cs="BMW Group Light"/>
          <w:sz w:val="20"/>
          <w:lang w:val="en-US"/>
        </w:rPr>
        <w:t>, but also include  handover existing</w:t>
      </w:r>
      <w:r w:rsidR="001A6253">
        <w:rPr>
          <w:rFonts w:ascii="BMW Group Light" w:eastAsia="BMW Type Global Regular" w:hAnsi="BMW Group Light" w:cs="BMW Group Light"/>
          <w:sz w:val="20"/>
          <w:lang w:val="en-US"/>
        </w:rPr>
        <w:t xml:space="preserve"> and also future</w:t>
      </w:r>
      <w:r>
        <w:rPr>
          <w:rFonts w:ascii="BMW Group Light" w:eastAsia="BMW Type Global Regular" w:hAnsi="BMW Group Light" w:cs="BMW Group Light"/>
          <w:sz w:val="20"/>
          <w:lang w:val="en-US"/>
        </w:rPr>
        <w:t xml:space="preserve"> application </w:t>
      </w:r>
      <w:proofErr w:type="spellStart"/>
      <w:r>
        <w:rPr>
          <w:rFonts w:ascii="BMW Group Light" w:eastAsia="BMW Type Global Regular" w:hAnsi="BMW Group Light" w:cs="BMW Group Light"/>
          <w:sz w:val="20"/>
          <w:lang w:val="en-US"/>
        </w:rPr>
        <w:t>Applcation</w:t>
      </w:r>
      <w:proofErr w:type="spellEnd"/>
      <w:r>
        <w:rPr>
          <w:rFonts w:ascii="BMW Group Light" w:eastAsia="BMW Type Global Regular" w:hAnsi="BMW Group Light" w:cs="BMW Group Light"/>
          <w:sz w:val="20"/>
          <w:lang w:val="en-US"/>
        </w:rPr>
        <w:t xml:space="preserve"> </w:t>
      </w:r>
      <w:proofErr w:type="spellStart"/>
      <w:r>
        <w:rPr>
          <w:rFonts w:ascii="BMW Group Light" w:eastAsia="BMW Type Global Regular" w:hAnsi="BMW Group Light" w:cs="BMW Group Light"/>
          <w:sz w:val="20"/>
          <w:lang w:val="en-US"/>
        </w:rPr>
        <w:t>Operaiton</w:t>
      </w:r>
      <w:proofErr w:type="spellEnd"/>
      <w:r>
        <w:rPr>
          <w:rFonts w:ascii="BMW Group Light" w:eastAsia="BMW Type Global Regular" w:hAnsi="BMW Group Light" w:cs="BMW Group Light"/>
          <w:sz w:val="20"/>
          <w:lang w:val="en-US"/>
        </w:rPr>
        <w:t xml:space="preserve"> and Maintenance for </w:t>
      </w:r>
      <w:r w:rsidR="001A6253">
        <w:rPr>
          <w:rFonts w:ascii="BMW Group Light" w:eastAsia="BMW Type Global Regular" w:hAnsi="BMW Group Light" w:cs="BMW Group Light" w:hint="eastAsia"/>
          <w:sz w:val="20"/>
          <w:lang w:val="en-US" w:eastAsia="zh-CN"/>
        </w:rPr>
        <w:t>digital</w:t>
      </w:r>
      <w:r w:rsidR="001A6253">
        <w:rPr>
          <w:rFonts w:ascii="BMW Group Light" w:eastAsia="BMW Type Global Regular" w:hAnsi="BMW Group Light" w:cs="BMW Group Light"/>
          <w:sz w:val="20"/>
          <w:lang w:val="en-US"/>
        </w:rPr>
        <w:t xml:space="preserve"> products and</w:t>
      </w:r>
      <w:r>
        <w:rPr>
          <w:rFonts w:ascii="BMW Group Light" w:eastAsia="BMW Type Global Regular" w:hAnsi="BMW Group Light" w:cs="BMW Group Light"/>
          <w:sz w:val="20"/>
          <w:lang w:val="en-US"/>
        </w:rPr>
        <w:t xml:space="preserve"> systems please reference details scope in below.</w:t>
      </w:r>
    </w:p>
    <w:p w14:paraId="2E97BFCD" w14:textId="77777777" w:rsidR="001A6253" w:rsidRDefault="001A6253" w:rsidP="003D2552">
      <w:pPr>
        <w:ind w:left="720" w:hanging="360"/>
        <w:jc w:val="left"/>
        <w:rPr>
          <w:rFonts w:ascii="BMW Group Light" w:eastAsia="BMW Type Global Regular" w:hAnsi="BMW Group Light" w:cs="BMW Group Light"/>
          <w:sz w:val="20"/>
          <w:lang w:val="en-US"/>
        </w:rPr>
      </w:pPr>
    </w:p>
    <w:p w14:paraId="38A15D45" w14:textId="48E534FE" w:rsidR="00C97A8D" w:rsidDel="00C42162" w:rsidRDefault="00C97A8D">
      <w:pPr>
        <w:ind w:left="720" w:hanging="360"/>
        <w:jc w:val="left"/>
        <w:rPr>
          <w:del w:id="37" w:author="Bai Tao, FG-331" w:date="2018-11-12T12:48:00Z"/>
          <w:rFonts w:ascii="BMW Group Light" w:eastAsia="BMW Type Global Regular" w:hAnsi="BMW Group Light" w:cs="BMW Group Light"/>
          <w:sz w:val="20"/>
          <w:lang w:val="en-US" w:eastAsia="zh-CN"/>
        </w:rPr>
      </w:pPr>
      <w:proofErr w:type="gramStart"/>
      <w:r>
        <w:rPr>
          <w:rFonts w:ascii="BMW Group Light" w:eastAsia="BMW Type Global Regular" w:hAnsi="BMW Group Light" w:cs="BMW Group Light"/>
          <w:sz w:val="20"/>
          <w:lang w:val="en-US"/>
        </w:rPr>
        <w:t>4.</w:t>
      </w:r>
      <w:proofErr w:type="gramEnd"/>
      <w:del w:id="38" w:author="Bai Tao, FG-331" w:date="2018-11-12T15:43:00Z">
        <w:r w:rsidDel="00524796">
          <w:rPr>
            <w:rFonts w:ascii="BMW Group Light" w:eastAsia="BMW Type Global Regular" w:hAnsi="BMW Group Light" w:cs="BMW Group Light"/>
            <w:sz w:val="20"/>
            <w:lang w:val="en-US"/>
          </w:rPr>
          <w:delText xml:space="preserve">14 </w:delText>
        </w:r>
      </w:del>
      <w:ins w:id="39" w:author="Bai Tao, FG-331" w:date="2018-11-12T15:43:00Z">
        <w:r w:rsidR="00524796">
          <w:rPr>
            <w:rFonts w:ascii="BMW Group Light" w:eastAsia="BMW Type Global Regular" w:hAnsi="BMW Group Light" w:cs="BMW Group Light"/>
            <w:sz w:val="20"/>
            <w:lang w:val="en-US"/>
          </w:rPr>
          <w:t xml:space="preserve">13 </w:t>
        </w:r>
      </w:ins>
      <w:r>
        <w:rPr>
          <w:rFonts w:ascii="BMW Group Light" w:eastAsia="BMW Type Global Regular" w:hAnsi="BMW Group Light" w:cs="BMW Group Light"/>
          <w:sz w:val="20"/>
          <w:lang w:val="en-US"/>
        </w:rPr>
        <w:t xml:space="preserve">BMW AFC requests to have Face </w:t>
      </w:r>
      <w:r w:rsidRPr="00C97A8D">
        <w:rPr>
          <w:rFonts w:ascii="BMW Group Light" w:eastAsia="BMW Type Global Regular" w:hAnsi="BMW Group Light" w:cs="BMW Group Light"/>
          <w:sz w:val="20"/>
          <w:lang w:val="en-US"/>
        </w:rPr>
        <w:t>recognition</w:t>
      </w:r>
      <w:r>
        <w:rPr>
          <w:rFonts w:ascii="BMW Group Light" w:eastAsia="BMW Type Global Regular" w:hAnsi="BMW Group Light" w:cs="BMW Group Light"/>
          <w:sz w:val="20"/>
          <w:lang w:val="en-US" w:eastAsia="zh-CN"/>
        </w:rPr>
        <w:t xml:space="preserve">, ORC scanning, CA </w:t>
      </w:r>
      <w:proofErr w:type="spellStart"/>
      <w:r>
        <w:rPr>
          <w:rFonts w:ascii="BMW Group Light" w:eastAsia="BMW Type Global Regular" w:hAnsi="BMW Group Light" w:cs="BMW Group Light" w:hint="eastAsia"/>
          <w:sz w:val="20"/>
          <w:lang w:val="en-US" w:eastAsia="zh-CN"/>
        </w:rPr>
        <w:t>Authenticaiton</w:t>
      </w:r>
      <w:proofErr w:type="spellEnd"/>
      <w:r>
        <w:rPr>
          <w:rFonts w:ascii="BMW Group Light" w:eastAsia="BMW Type Global Regular" w:hAnsi="BMW Group Light" w:cs="BMW Group Light"/>
          <w:sz w:val="20"/>
          <w:lang w:val="en-US" w:eastAsia="zh-CN"/>
        </w:rPr>
        <w:t xml:space="preserve"> etc. in e</w:t>
      </w:r>
      <w:r>
        <w:rPr>
          <w:rFonts w:ascii="BMW Group Light" w:eastAsia="BMW Type Global Regular" w:hAnsi="BMW Group Light" w:cs="BMW Group Light" w:hint="eastAsia"/>
          <w:sz w:val="20"/>
          <w:lang w:val="en-US" w:eastAsia="zh-CN"/>
        </w:rPr>
        <w:t>-</w:t>
      </w:r>
      <w:r>
        <w:rPr>
          <w:rFonts w:ascii="BMW Group Light" w:eastAsia="BMW Type Global Regular" w:hAnsi="BMW Group Light" w:cs="BMW Group Light"/>
          <w:sz w:val="20"/>
          <w:lang w:val="en-US" w:eastAsia="zh-CN"/>
        </w:rPr>
        <w:t xml:space="preserve">authentication in case supplier doesn’t own this technology, </w:t>
      </w:r>
      <w:del w:id="40" w:author="Bai Tao, FG-331" w:date="2018-11-12T12:48:00Z">
        <w:r w:rsidDel="00C42162">
          <w:rPr>
            <w:rFonts w:ascii="BMW Group Light" w:eastAsia="BMW Type Global Regular" w:hAnsi="BMW Group Light" w:cs="BMW Group Light"/>
            <w:sz w:val="20"/>
            <w:lang w:val="en-US" w:eastAsia="zh-CN"/>
          </w:rPr>
          <w:delText xml:space="preserve">supplier request to have sub-contracts to market suppliers (Put </w:delText>
        </w:r>
        <w:r w:rsidRPr="00C97A8D" w:rsidDel="00C42162">
          <w:rPr>
            <w:rFonts w:ascii="BMW Group Light" w:eastAsia="BMW Type Global Regular" w:hAnsi="BMW Group Light" w:cs="BMW Group Light"/>
            <w:sz w:val="20"/>
            <w:lang w:val="en-US" w:eastAsia="zh-CN"/>
          </w:rPr>
          <w:delText>priority to</w:delText>
        </w:r>
        <w:r w:rsidDel="00C42162">
          <w:rPr>
            <w:rFonts w:ascii="BMW Group Light" w:eastAsia="BMW Type Global Regular" w:hAnsi="BMW Group Light" w:cs="BMW Group Light"/>
            <w:sz w:val="20"/>
            <w:lang w:val="en-US" w:eastAsia="zh-CN"/>
          </w:rPr>
          <w:delText xml:space="preserve"> suppliers which recommended by BMW )</w:delText>
        </w:r>
        <w:r w:rsidR="001A6253" w:rsidDel="00C42162">
          <w:rPr>
            <w:rFonts w:ascii="BMW Group Light" w:eastAsia="BMW Type Global Regular" w:hAnsi="BMW Group Light" w:cs="BMW Group Light"/>
            <w:sz w:val="20"/>
            <w:lang w:val="en-US" w:eastAsia="zh-CN"/>
          </w:rPr>
          <w:delText xml:space="preserve"> and inform BMW to reach BMW requirements</w:delText>
        </w:r>
        <w:r w:rsidR="003F70EA" w:rsidDel="00C42162">
          <w:rPr>
            <w:rFonts w:ascii="BMW Group Light" w:eastAsia="BMW Type Global Regular" w:hAnsi="BMW Group Light" w:cs="BMW Group Light"/>
            <w:sz w:val="20"/>
            <w:lang w:val="en-US" w:eastAsia="zh-CN"/>
          </w:rPr>
          <w:delText xml:space="preserve"> and providng the solution as a pakcage</w:delText>
        </w:r>
        <w:r w:rsidR="001A6253" w:rsidDel="00C42162">
          <w:rPr>
            <w:rFonts w:ascii="BMW Group Light" w:eastAsia="BMW Type Global Regular" w:hAnsi="BMW Group Light" w:cs="BMW Group Light"/>
            <w:sz w:val="20"/>
            <w:lang w:val="en-US" w:eastAsia="zh-CN"/>
          </w:rPr>
          <w:delText>. And the cost should be fill in final quotation template as license cost</w:delText>
        </w:r>
        <w:r w:rsidR="003F70EA" w:rsidDel="00C42162">
          <w:rPr>
            <w:rFonts w:ascii="BMW Group Light" w:eastAsia="BMW Type Global Regular" w:hAnsi="BMW Group Light" w:cs="BMW Group Light"/>
            <w:sz w:val="20"/>
            <w:lang w:val="en-US" w:eastAsia="zh-CN"/>
          </w:rPr>
          <w:delText xml:space="preserve"> with BMW agreements</w:delText>
        </w:r>
        <w:r w:rsidR="001A6253" w:rsidDel="00C42162">
          <w:rPr>
            <w:rFonts w:ascii="BMW Group Light" w:eastAsia="BMW Type Global Regular" w:hAnsi="BMW Group Light" w:cs="BMW Group Light"/>
            <w:sz w:val="20"/>
            <w:lang w:val="en-US" w:eastAsia="zh-CN"/>
          </w:rPr>
          <w:delText xml:space="preserve">. </w:delText>
        </w:r>
      </w:del>
    </w:p>
    <w:p w14:paraId="6FE8CE42" w14:textId="5A868FDE" w:rsidR="003F70EA" w:rsidRDefault="00C42162">
      <w:pPr>
        <w:ind w:left="720" w:hanging="360"/>
        <w:jc w:val="left"/>
        <w:rPr>
          <w:ins w:id="41" w:author="Bai Tao, FG-331" w:date="2018-11-12T13:33:00Z"/>
          <w:rFonts w:ascii="BMW Group Light" w:eastAsia="BMW Type Global Regular" w:hAnsi="BMW Group Light" w:cs="BMW Group Light"/>
          <w:sz w:val="20"/>
          <w:lang w:val="en-US" w:eastAsia="zh-CN"/>
        </w:rPr>
      </w:pPr>
      <w:ins w:id="42" w:author="Bai Tao, FG-331" w:date="2018-11-12T12:48:00Z">
        <w:r>
          <w:rPr>
            <w:rFonts w:ascii="BMW Group Light" w:eastAsia="BMW Type Global Regular" w:hAnsi="BMW Group Light" w:cs="BMW Group Light" w:hint="eastAsia"/>
            <w:sz w:val="20"/>
            <w:lang w:val="en-US" w:eastAsia="zh-CN"/>
          </w:rPr>
          <w:t xml:space="preserve">supplier should </w:t>
        </w:r>
      </w:ins>
      <w:ins w:id="43" w:author="Bai Tao, FG-331" w:date="2018-11-12T12:49:00Z">
        <w:r w:rsidRPr="00C42162">
          <w:rPr>
            <w:rFonts w:ascii="BMW Group Light" w:eastAsia="BMW Type Global Regular" w:hAnsi="BMW Group Light" w:cs="BMW Group Light"/>
            <w:sz w:val="20"/>
            <w:lang w:val="en-US" w:eastAsia="zh-CN"/>
          </w:rPr>
          <w:t xml:space="preserve">browse </w:t>
        </w:r>
        <w:r>
          <w:rPr>
            <w:rFonts w:ascii="BMW Group Light" w:eastAsia="BMW Type Global Regular" w:hAnsi="BMW Group Light" w:cs="BMW Group Light"/>
            <w:sz w:val="20"/>
            <w:lang w:val="en-US" w:eastAsia="zh-CN"/>
          </w:rPr>
          <w:t>on market based on BMW</w:t>
        </w:r>
        <w:bookmarkStart w:id="44" w:name="_GoBack"/>
        <w:bookmarkEnd w:id="44"/>
        <w:r>
          <w:rPr>
            <w:rFonts w:ascii="BMW Group Light" w:eastAsia="BMW Type Global Regular" w:hAnsi="BMW Group Light" w:cs="BMW Group Light"/>
            <w:sz w:val="20"/>
            <w:lang w:val="en-US" w:eastAsia="zh-CN"/>
          </w:rPr>
          <w:t xml:space="preserve"> </w:t>
        </w:r>
        <w:proofErr w:type="spellStart"/>
        <w:r>
          <w:rPr>
            <w:rFonts w:ascii="BMW Group Light" w:eastAsia="BMW Type Global Regular" w:hAnsi="BMW Group Light" w:cs="BMW Group Light"/>
            <w:sz w:val="20"/>
            <w:lang w:val="en-US" w:eastAsia="zh-CN"/>
          </w:rPr>
          <w:t>recommandations</w:t>
        </w:r>
      </w:ins>
      <w:proofErr w:type="spellEnd"/>
      <w:ins w:id="45" w:author="Bai Tao, FG-331" w:date="2018-11-12T12:57:00Z">
        <w:r>
          <w:rPr>
            <w:rFonts w:ascii="BMW Group Light" w:eastAsia="BMW Type Global Regular" w:hAnsi="BMW Group Light" w:cs="BMW Group Light"/>
            <w:sz w:val="20"/>
            <w:lang w:val="en-US" w:eastAsia="zh-CN"/>
          </w:rPr>
          <w:t xml:space="preserve"> to verify </w:t>
        </w:r>
      </w:ins>
      <w:ins w:id="46" w:author="Bai Tao, FG-331" w:date="2018-11-12T13:02:00Z">
        <w:r w:rsidR="00FC51FD">
          <w:rPr>
            <w:rFonts w:ascii="BMW Group Light" w:eastAsia="BMW Type Global Regular" w:hAnsi="BMW Group Light" w:cs="BMW Group Light"/>
            <w:sz w:val="20"/>
            <w:lang w:val="en-US" w:eastAsia="zh-CN"/>
          </w:rPr>
          <w:t xml:space="preserve">technical </w:t>
        </w:r>
        <w:r w:rsidR="00FC51FD" w:rsidRPr="00FC51FD">
          <w:rPr>
            <w:rFonts w:ascii="BMW Group Light" w:eastAsia="BMW Type Global Regular" w:hAnsi="BMW Group Light" w:cs="BMW Group Light"/>
            <w:sz w:val="20"/>
            <w:lang w:val="en-US" w:eastAsia="zh-CN"/>
          </w:rPr>
          <w:t>feasibility</w:t>
        </w:r>
      </w:ins>
      <w:ins w:id="47" w:author="Bai Tao, FG-331" w:date="2018-11-12T12:56:00Z">
        <w:r>
          <w:rPr>
            <w:rFonts w:ascii="BMW Group Light" w:eastAsia="BMW Type Global Regular" w:hAnsi="BMW Group Light" w:cs="BMW Group Light"/>
            <w:sz w:val="20"/>
            <w:lang w:val="en-US" w:eastAsia="zh-CN"/>
          </w:rPr>
          <w:t xml:space="preserve"> to select the </w:t>
        </w:r>
        <w:proofErr w:type="spellStart"/>
        <w:r>
          <w:rPr>
            <w:rFonts w:ascii="BMW Group Light" w:eastAsia="BMW Type Global Regular" w:hAnsi="BMW Group Light" w:cs="BMW Group Light"/>
            <w:sz w:val="20"/>
            <w:lang w:val="en-US" w:eastAsia="zh-CN"/>
          </w:rPr>
          <w:t>suiltable</w:t>
        </w:r>
        <w:proofErr w:type="spellEnd"/>
        <w:r>
          <w:rPr>
            <w:rFonts w:ascii="BMW Group Light" w:eastAsia="BMW Type Global Regular" w:hAnsi="BMW Group Light" w:cs="BMW Group Light"/>
            <w:sz w:val="20"/>
            <w:lang w:val="en-US" w:eastAsia="zh-CN"/>
          </w:rPr>
          <w:t xml:space="preserve"> </w:t>
        </w:r>
        <w:proofErr w:type="gramStart"/>
        <w:r>
          <w:rPr>
            <w:rFonts w:ascii="BMW Group Light" w:eastAsia="BMW Type Global Regular" w:hAnsi="BMW Group Light" w:cs="BMW Group Light"/>
            <w:sz w:val="20"/>
            <w:lang w:val="en-US" w:eastAsia="zh-CN"/>
          </w:rPr>
          <w:t>product</w:t>
        </w:r>
      </w:ins>
      <w:ins w:id="48" w:author="Bai Tao, FG-331" w:date="2018-11-12T13:02:00Z">
        <w:r w:rsidR="00FC51FD">
          <w:rPr>
            <w:rFonts w:ascii="BMW Group Light" w:eastAsia="BMW Type Global Regular" w:hAnsi="BMW Group Light" w:cs="BMW Group Light"/>
            <w:sz w:val="20"/>
            <w:lang w:val="en-US" w:eastAsia="zh-CN"/>
          </w:rPr>
          <w:t>s</w:t>
        </w:r>
      </w:ins>
      <w:ins w:id="49" w:author="Bai Tao, FG-331" w:date="2018-11-12T13:04:00Z">
        <w:r w:rsidR="00FC51FD">
          <w:rPr>
            <w:rFonts w:ascii="BMW Group Light" w:eastAsia="BMW Type Global Regular" w:hAnsi="BMW Group Light" w:cs="BMW Group Light"/>
            <w:sz w:val="20"/>
            <w:lang w:val="en-US" w:eastAsia="zh-CN"/>
          </w:rPr>
          <w:t>(</w:t>
        </w:r>
        <w:proofErr w:type="gramEnd"/>
        <w:r w:rsidR="00FC51FD">
          <w:rPr>
            <w:rFonts w:ascii="BMW Group Light" w:eastAsia="BMW Type Global Regular" w:hAnsi="BMW Group Light" w:cs="BMW Group Light"/>
            <w:sz w:val="20"/>
            <w:lang w:val="en-US" w:eastAsia="zh-CN"/>
          </w:rPr>
          <w:t>BMW is open for other products as well which can reach BMW requirements</w:t>
        </w:r>
      </w:ins>
      <w:ins w:id="50" w:author="Bai Tao, FG-331" w:date="2018-11-12T13:10:00Z">
        <w:r w:rsidR="00FC51FD">
          <w:rPr>
            <w:rFonts w:ascii="BMW Group Light" w:eastAsia="BMW Type Global Regular" w:hAnsi="BMW Group Light" w:cs="BMW Group Light"/>
            <w:sz w:val="20"/>
            <w:lang w:val="en-US" w:eastAsia="zh-CN"/>
          </w:rPr>
          <w:t>, but require to highlight if the product is not recommended by BMW</w:t>
        </w:r>
      </w:ins>
      <w:ins w:id="51" w:author="Bai Tao, FG-331" w:date="2018-11-12T13:04:00Z">
        <w:r w:rsidR="00FC51FD">
          <w:rPr>
            <w:rFonts w:ascii="BMW Group Light" w:eastAsia="BMW Type Global Regular" w:hAnsi="BMW Group Light" w:cs="BMW Group Light"/>
            <w:sz w:val="20"/>
            <w:lang w:val="en-US" w:eastAsia="zh-CN"/>
          </w:rPr>
          <w:t>)</w:t>
        </w:r>
      </w:ins>
      <w:ins w:id="52" w:author="Bai Tao, FG-331" w:date="2018-11-12T12:49:00Z">
        <w:r>
          <w:rPr>
            <w:rFonts w:ascii="BMW Group Light" w:eastAsia="BMW Type Global Regular" w:hAnsi="BMW Group Light" w:cs="BMW Group Light"/>
            <w:sz w:val="20"/>
            <w:lang w:val="en-US" w:eastAsia="zh-CN"/>
          </w:rPr>
          <w:t xml:space="preserve">, and </w:t>
        </w:r>
      </w:ins>
      <w:ins w:id="53" w:author="Bai Tao, FG-331" w:date="2018-11-12T12:55:00Z">
        <w:r w:rsidRPr="00C42162">
          <w:rPr>
            <w:rFonts w:ascii="BMW Group Light" w:eastAsia="BMW Type Global Regular" w:hAnsi="BMW Group Light" w:cs="BMW Group Light"/>
            <w:sz w:val="20"/>
            <w:lang w:val="en-US" w:eastAsia="zh-CN"/>
          </w:rPr>
          <w:lastRenderedPageBreak/>
          <w:t>negotiate</w:t>
        </w:r>
      </w:ins>
      <w:ins w:id="54" w:author="Bai Tao, FG-331" w:date="2018-11-12T12:56:00Z">
        <w:r>
          <w:rPr>
            <w:rFonts w:ascii="BMW Group Light" w:eastAsia="BMW Type Global Regular" w:hAnsi="BMW Group Light" w:cs="BMW Group Light"/>
            <w:sz w:val="20"/>
            <w:lang w:val="en-US" w:eastAsia="zh-CN"/>
          </w:rPr>
          <w:t xml:space="preserve"> to come with the final quotation, and BMW will sign the contract with the product</w:t>
        </w:r>
      </w:ins>
      <w:ins w:id="55" w:author="Bai Tao, FG-331" w:date="2018-11-12T13:02:00Z">
        <w:r w:rsidR="00FC51FD">
          <w:rPr>
            <w:rFonts w:ascii="BMW Group Light" w:eastAsia="BMW Type Global Regular" w:hAnsi="BMW Group Light" w:cs="BMW Group Light"/>
            <w:sz w:val="20"/>
            <w:lang w:val="en-US" w:eastAsia="zh-CN"/>
          </w:rPr>
          <w:t xml:space="preserve"> </w:t>
        </w:r>
      </w:ins>
      <w:ins w:id="56" w:author="Bai Tao, FG-331" w:date="2018-11-12T13:03:00Z">
        <w:r w:rsidR="00FC51FD">
          <w:rPr>
            <w:rFonts w:ascii="BMW Group Light" w:eastAsia="BMW Type Global Regular" w:hAnsi="BMW Group Light" w:cs="BMW Group Light" w:hint="eastAsia"/>
            <w:sz w:val="20"/>
            <w:lang w:val="en-US" w:eastAsia="zh-CN"/>
          </w:rPr>
          <w:t>company</w:t>
        </w:r>
        <w:r w:rsidR="00FC51FD">
          <w:rPr>
            <w:rFonts w:ascii="BMW Group Light" w:eastAsia="BMW Type Global Regular" w:hAnsi="BMW Group Light" w:cs="BMW Group Light"/>
            <w:sz w:val="20"/>
            <w:lang w:val="en-US" w:eastAsia="zh-CN"/>
          </w:rPr>
          <w:t xml:space="preserve">. And the final pricing will be calculated together with the </w:t>
        </w:r>
        <w:proofErr w:type="spellStart"/>
        <w:r w:rsidR="00FC51FD">
          <w:rPr>
            <w:rFonts w:ascii="BMW Group Light" w:eastAsia="BMW Type Global Regular" w:hAnsi="BMW Group Light" w:cs="BMW Group Light"/>
            <w:sz w:val="20"/>
            <w:lang w:val="en-US" w:eastAsia="zh-CN"/>
          </w:rPr>
          <w:t>quoation</w:t>
        </w:r>
        <w:proofErr w:type="spellEnd"/>
        <w:r w:rsidR="00FC51FD">
          <w:rPr>
            <w:rFonts w:ascii="BMW Group Light" w:eastAsia="BMW Type Global Regular" w:hAnsi="BMW Group Light" w:cs="BMW Group Light"/>
            <w:sz w:val="20"/>
            <w:lang w:val="en-US" w:eastAsia="zh-CN"/>
          </w:rPr>
          <w:t xml:space="preserve"> from E-</w:t>
        </w:r>
      </w:ins>
      <w:ins w:id="57" w:author="Bai Tao, FG-331" w:date="2018-11-12T13:04:00Z">
        <w:r w:rsidR="00FC51FD">
          <w:rPr>
            <w:rFonts w:ascii="BMW Group Light" w:eastAsia="BMW Type Global Regular" w:hAnsi="BMW Group Light" w:cs="BMW Group Light"/>
            <w:sz w:val="20"/>
            <w:lang w:val="en-US" w:eastAsia="zh-CN"/>
          </w:rPr>
          <w:t>Application</w:t>
        </w:r>
      </w:ins>
      <w:ins w:id="58" w:author="Bai Tao, FG-331" w:date="2018-11-12T13:03:00Z">
        <w:r w:rsidR="00FC51FD">
          <w:rPr>
            <w:rFonts w:ascii="BMW Group Light" w:eastAsia="BMW Type Global Regular" w:hAnsi="BMW Group Light" w:cs="BMW Group Light"/>
            <w:sz w:val="20"/>
            <w:lang w:val="en-US" w:eastAsia="zh-CN"/>
          </w:rPr>
          <w:t xml:space="preserve"> </w:t>
        </w:r>
      </w:ins>
      <w:ins w:id="59" w:author="Bai Tao, FG-331" w:date="2018-11-12T13:04:00Z">
        <w:r w:rsidR="00FC51FD">
          <w:rPr>
            <w:rFonts w:ascii="BMW Group Light" w:eastAsia="BMW Type Global Regular" w:hAnsi="BMW Group Light" w:cs="BMW Group Light"/>
            <w:sz w:val="20"/>
            <w:lang w:val="en-US" w:eastAsia="zh-CN"/>
          </w:rPr>
          <w:t xml:space="preserve">supplier for the final bidding result. </w:t>
        </w:r>
      </w:ins>
      <w:ins w:id="60" w:author="Bai Tao, FG-331" w:date="2018-11-12T12:56:00Z">
        <w:r>
          <w:rPr>
            <w:rFonts w:ascii="BMW Group Light" w:eastAsia="BMW Type Global Regular" w:hAnsi="BMW Group Light" w:cs="BMW Group Light"/>
            <w:sz w:val="20"/>
            <w:lang w:val="en-US" w:eastAsia="zh-CN"/>
          </w:rPr>
          <w:t xml:space="preserve"> </w:t>
        </w:r>
      </w:ins>
    </w:p>
    <w:p w14:paraId="12A05056" w14:textId="630DA61F" w:rsidR="004C3AC4" w:rsidRDefault="004C3AC4">
      <w:pPr>
        <w:ind w:left="720" w:hanging="360"/>
        <w:jc w:val="left"/>
        <w:rPr>
          <w:ins w:id="61" w:author="Bai Tao, FG-331" w:date="2018-11-12T13:33:00Z"/>
          <w:rFonts w:ascii="BMW Group Light" w:eastAsia="BMW Type Global Regular" w:hAnsi="BMW Group Light" w:cs="BMW Group Light"/>
          <w:sz w:val="20"/>
          <w:lang w:val="en-US" w:eastAsia="zh-CN"/>
        </w:rPr>
      </w:pPr>
      <w:ins w:id="62" w:author="Bai Tao, FG-331" w:date="2018-11-12T13:33:00Z">
        <w:r>
          <w:rPr>
            <w:rFonts w:ascii="BMW Group Light" w:eastAsia="BMW Type Global Regular" w:hAnsi="BMW Group Light" w:cs="BMW Group Light"/>
            <w:sz w:val="20"/>
            <w:lang w:val="en-US" w:eastAsia="zh-CN"/>
          </w:rPr>
          <w:t xml:space="preserve">       BMW requirements:</w:t>
        </w:r>
      </w:ins>
    </w:p>
    <w:p w14:paraId="76B5F52C" w14:textId="77777777" w:rsidR="004C3AC4" w:rsidRDefault="004C3AC4">
      <w:pPr>
        <w:ind w:leftChars="50" w:left="110" w:firstLineChars="300" w:firstLine="600"/>
        <w:jc w:val="left"/>
        <w:rPr>
          <w:moveTo w:id="63" w:author="Bai Tao, FG-331" w:date="2018-11-12T13:33:00Z"/>
          <w:rFonts w:ascii="BMW Group Light" w:eastAsia="BMW Type Global Regular" w:hAnsi="BMW Group Light" w:cs="BMW Group Light"/>
          <w:sz w:val="20"/>
          <w:lang w:val="en-US" w:eastAsia="zh-CN"/>
        </w:rPr>
        <w:pPrChange w:id="64" w:author="Bai Tao, FG-331" w:date="2018-11-12T13:33:00Z">
          <w:pPr>
            <w:ind w:left="720" w:hanging="360"/>
            <w:jc w:val="left"/>
          </w:pPr>
        </w:pPrChange>
      </w:pPr>
      <w:moveToRangeStart w:id="65" w:author="Bai Tao, FG-331" w:date="2018-11-12T13:33:00Z" w:name="move529792918"/>
      <w:moveTo w:id="66" w:author="Bai Tao, FG-331" w:date="2018-11-12T13:33:00Z">
        <w:r>
          <w:rPr>
            <w:rFonts w:ascii="BMW Group Light" w:eastAsia="BMW Type Global Regular" w:hAnsi="BMW Group Light" w:cs="BMW Group Light"/>
            <w:sz w:val="20"/>
            <w:lang w:val="en-US" w:eastAsia="zh-CN"/>
          </w:rPr>
          <w:t>-  On pre</w:t>
        </w:r>
        <w:r w:rsidRPr="00201D99">
          <w:rPr>
            <w:rFonts w:ascii="BMW Group Light" w:eastAsia="BMW Type Global Regular" w:hAnsi="BMW Group Light" w:cs="BMW Group Light"/>
            <w:sz w:val="20"/>
            <w:lang w:val="en-US" w:eastAsia="zh-CN"/>
          </w:rPr>
          <w:t>mise</w:t>
        </w:r>
        <w:r>
          <w:rPr>
            <w:rFonts w:ascii="BMW Group Light" w:eastAsia="BMW Type Global Regular" w:hAnsi="BMW Group Light" w:cs="BMW Group Light"/>
            <w:sz w:val="20"/>
            <w:lang w:val="en-US" w:eastAsia="zh-CN"/>
          </w:rPr>
          <w:t xml:space="preserve"> deployment is mandatory.</w:t>
        </w:r>
      </w:moveTo>
    </w:p>
    <w:p w14:paraId="3D8BA241" w14:textId="77777777" w:rsidR="004C3AC4" w:rsidRDefault="004C3AC4" w:rsidP="004C3AC4">
      <w:pPr>
        <w:ind w:left="720" w:hanging="360"/>
        <w:jc w:val="left"/>
        <w:rPr>
          <w:ins w:id="67" w:author="Bai Tao, FG-331" w:date="2018-11-12T13:33:00Z"/>
          <w:rFonts w:ascii="BMW Group Light" w:eastAsia="BMW Type Global Regular" w:hAnsi="BMW Group Light" w:cs="BMW Group Light"/>
          <w:sz w:val="20"/>
          <w:lang w:val="en-US" w:eastAsia="zh-CN"/>
        </w:rPr>
      </w:pPr>
      <w:moveTo w:id="68" w:author="Bai Tao, FG-331" w:date="2018-11-12T13:33:00Z">
        <w:r>
          <w:rPr>
            <w:rFonts w:ascii="BMW Group Light" w:eastAsia="BMW Type Global Regular" w:hAnsi="BMW Group Light" w:cs="BMW Group Light"/>
            <w:sz w:val="20"/>
            <w:lang w:val="en-US" w:eastAsia="zh-CN"/>
          </w:rPr>
          <w:t xml:space="preserve">       -  (No </w:t>
        </w:r>
        <w:proofErr w:type="spellStart"/>
        <w:r>
          <w:rPr>
            <w:rFonts w:ascii="BMW Group Light" w:eastAsia="BMW Type Global Regular" w:hAnsi="BMW Group Light" w:cs="BMW Group Light"/>
            <w:sz w:val="20"/>
            <w:lang w:val="en-US" w:eastAsia="zh-CN"/>
          </w:rPr>
          <w:t>sperate</w:t>
        </w:r>
        <w:proofErr w:type="spellEnd"/>
        <w:r>
          <w:rPr>
            <w:rFonts w:ascii="BMW Group Light" w:eastAsia="BMW Type Global Regular" w:hAnsi="BMW Group Light" w:cs="BMW Group Light"/>
            <w:sz w:val="20"/>
            <w:lang w:val="en-US" w:eastAsia="zh-CN"/>
          </w:rPr>
          <w:t xml:space="preserve"> hardware) software solution is recommend.  </w:t>
        </w:r>
      </w:moveTo>
    </w:p>
    <w:p w14:paraId="15201087" w14:textId="663C5913" w:rsidR="004C3AC4" w:rsidRDefault="004C3AC4" w:rsidP="00997B46">
      <w:pPr>
        <w:ind w:left="720" w:hanging="360"/>
        <w:jc w:val="left"/>
        <w:rPr>
          <w:moveTo w:id="69" w:author="Bai Tao, FG-331" w:date="2018-11-12T13:33:00Z"/>
          <w:rFonts w:ascii="BMW Group Light" w:eastAsia="BMW Type Global Regular" w:hAnsi="BMW Group Light" w:cs="BMW Group Light"/>
          <w:sz w:val="20"/>
          <w:lang w:val="en-US" w:eastAsia="zh-CN"/>
        </w:rPr>
      </w:pPr>
      <w:ins w:id="70" w:author="Bai Tao, FG-331" w:date="2018-11-12T13:33:00Z">
        <w:r>
          <w:rPr>
            <w:rFonts w:ascii="BMW Group Light" w:eastAsia="BMW Type Global Regular" w:hAnsi="BMW Group Light" w:cs="BMW Group Light"/>
            <w:sz w:val="20"/>
            <w:lang w:val="en-US" w:eastAsia="zh-CN"/>
          </w:rPr>
          <w:t xml:space="preserve">     </w:t>
        </w:r>
      </w:ins>
      <w:ins w:id="71" w:author="Bai Tao, FG-331" w:date="2018-11-12T13:41:00Z">
        <w:r>
          <w:rPr>
            <w:rFonts w:ascii="BMW Group Light" w:eastAsia="BMW Type Global Regular" w:hAnsi="BMW Group Light" w:cs="BMW Group Light"/>
            <w:sz w:val="20"/>
            <w:lang w:val="en-US" w:eastAsia="zh-CN"/>
          </w:rPr>
          <w:t xml:space="preserve"> </w:t>
        </w:r>
      </w:ins>
    </w:p>
    <w:p w14:paraId="24A55F6E" w14:textId="7FEAA759" w:rsidR="006D67A0" w:rsidRPr="006D67A0" w:rsidRDefault="004C3AC4">
      <w:pPr>
        <w:ind w:leftChars="264" w:left="941" w:hanging="360"/>
        <w:jc w:val="left"/>
        <w:rPr>
          <w:ins w:id="72" w:author="Bai Tao, FG-331" w:date="2018-11-12T14:36:00Z"/>
          <w:rFonts w:ascii="BMW Group Light" w:eastAsia="BMW Type Global Regular" w:hAnsi="BMW Group Light" w:cs="BMW Group Light"/>
          <w:sz w:val="20"/>
          <w:lang w:val="en-US" w:eastAsia="zh-CN"/>
        </w:rPr>
        <w:pPrChange w:id="73" w:author="Bai Tao, FG-331" w:date="2018-11-12T14:36:00Z">
          <w:pPr>
            <w:ind w:left="720" w:hanging="360"/>
            <w:jc w:val="left"/>
          </w:pPr>
        </w:pPrChange>
      </w:pPr>
      <w:moveTo w:id="74" w:author="Bai Tao, FG-331" w:date="2018-11-12T13:33:00Z">
        <w:r>
          <w:rPr>
            <w:rFonts w:ascii="BMW Group Light" w:eastAsia="BMW Type Global Regular" w:hAnsi="BMW Group Light" w:cs="BMW Group Light"/>
            <w:sz w:val="20"/>
            <w:lang w:val="en-US" w:eastAsia="zh-CN"/>
          </w:rPr>
          <w:t xml:space="preserve">     </w:t>
        </w:r>
      </w:moveTo>
      <w:ins w:id="75" w:author="Bai Tao, FG-331" w:date="2018-11-12T14:36:00Z">
        <w:r w:rsidR="006D67A0" w:rsidRPr="006D67A0">
          <w:rPr>
            <w:rFonts w:ascii="BMW Group Light" w:eastAsia="BMW Type Global Regular" w:hAnsi="BMW Group Light" w:cs="BMW Group Light"/>
            <w:sz w:val="20"/>
            <w:lang w:val="en-US" w:eastAsia="zh-CN"/>
          </w:rPr>
          <w:t xml:space="preserve"> Face Recognition, </w:t>
        </w:r>
      </w:ins>
      <w:ins w:id="76" w:author="Bai Tao, FG-331" w:date="2018-11-12T14:54:00Z">
        <w:r w:rsidR="00E754FE">
          <w:rPr>
            <w:rFonts w:ascii="BMW Group Light" w:eastAsia="BMW Type Global Regular" w:hAnsi="BMW Group Light" w:cs="BMW Group Light"/>
            <w:sz w:val="20"/>
            <w:lang w:val="en-US" w:eastAsia="zh-CN"/>
          </w:rPr>
          <w:t>requires the product</w:t>
        </w:r>
      </w:ins>
      <w:ins w:id="77" w:author="Bai Tao, FG-331" w:date="2018-11-12T14:36:00Z">
        <w:r w:rsidR="006D67A0" w:rsidRPr="006D67A0">
          <w:rPr>
            <w:rFonts w:ascii="BMW Group Light" w:eastAsia="BMW Type Global Regular" w:hAnsi="BMW Group Light" w:cs="BMW Group Light"/>
            <w:sz w:val="20"/>
            <w:lang w:val="en-US" w:eastAsia="zh-CN"/>
          </w:rPr>
          <w:t xml:space="preserve"> to provide NCIIC Interface to do photo comparison, including:</w:t>
        </w:r>
      </w:ins>
    </w:p>
    <w:p w14:paraId="774AB61B" w14:textId="77777777" w:rsidR="006D67A0" w:rsidRPr="006D67A0" w:rsidRDefault="006D67A0">
      <w:pPr>
        <w:ind w:leftChars="464" w:left="1381" w:hanging="360"/>
        <w:jc w:val="left"/>
        <w:rPr>
          <w:ins w:id="78" w:author="Bai Tao, FG-331" w:date="2018-11-12T14:36:00Z"/>
          <w:rFonts w:ascii="BMW Group Light" w:eastAsia="BMW Type Global Regular" w:hAnsi="BMW Group Light" w:cs="BMW Group Light"/>
          <w:sz w:val="20"/>
          <w:lang w:val="en-US" w:eastAsia="zh-CN"/>
        </w:rPr>
        <w:pPrChange w:id="79" w:author="Bai Tao, FG-331" w:date="2018-11-12T14:36:00Z">
          <w:pPr>
            <w:ind w:left="720" w:hanging="360"/>
            <w:jc w:val="left"/>
          </w:pPr>
        </w:pPrChange>
      </w:pPr>
      <w:ins w:id="80" w:author="Bai Tao, FG-331" w:date="2018-11-12T14:36:00Z">
        <w:r w:rsidRPr="006D67A0">
          <w:rPr>
            <w:rFonts w:ascii="BMW Group Light" w:eastAsia="BMW Type Global Regular" w:hAnsi="BMW Group Light" w:cs="BMW Group Light"/>
            <w:sz w:val="20"/>
            <w:lang w:val="en-US" w:eastAsia="zh-CN"/>
          </w:rPr>
          <w:t>a.</w:t>
        </w:r>
        <w:r w:rsidRPr="006D67A0">
          <w:rPr>
            <w:rFonts w:ascii="BMW Group Light" w:eastAsia="BMW Type Global Regular" w:hAnsi="BMW Group Light" w:cs="BMW Group Light"/>
            <w:sz w:val="20"/>
            <w:lang w:val="en-US" w:eastAsia="zh-CN"/>
          </w:rPr>
          <w:tab/>
          <w:t xml:space="preserve"> Compare the photo on ID with the stored photo in NCIIC. </w:t>
        </w:r>
      </w:ins>
    </w:p>
    <w:p w14:paraId="08391E07" w14:textId="77777777" w:rsidR="006D67A0" w:rsidRPr="006D67A0" w:rsidRDefault="006D67A0">
      <w:pPr>
        <w:ind w:leftChars="464" w:left="1381" w:hanging="360"/>
        <w:jc w:val="left"/>
        <w:rPr>
          <w:ins w:id="81" w:author="Bai Tao, FG-331" w:date="2018-11-12T14:36:00Z"/>
          <w:rFonts w:ascii="BMW Group Light" w:eastAsia="BMW Type Global Regular" w:hAnsi="BMW Group Light" w:cs="BMW Group Light"/>
          <w:sz w:val="20"/>
          <w:lang w:val="en-US" w:eastAsia="zh-CN"/>
        </w:rPr>
        <w:pPrChange w:id="82" w:author="Bai Tao, FG-331" w:date="2018-11-12T14:36:00Z">
          <w:pPr>
            <w:ind w:left="720" w:hanging="360"/>
            <w:jc w:val="left"/>
          </w:pPr>
        </w:pPrChange>
      </w:pPr>
      <w:ins w:id="83" w:author="Bai Tao, FG-331" w:date="2018-11-12T14:36:00Z">
        <w:r w:rsidRPr="006D67A0">
          <w:rPr>
            <w:rFonts w:ascii="BMW Group Light" w:eastAsia="BMW Type Global Regular" w:hAnsi="BMW Group Light" w:cs="BMW Group Light"/>
            <w:sz w:val="20"/>
            <w:lang w:val="en-US" w:eastAsia="zh-CN"/>
          </w:rPr>
          <w:t>b.</w:t>
        </w:r>
        <w:r w:rsidRPr="006D67A0">
          <w:rPr>
            <w:rFonts w:ascii="BMW Group Light" w:eastAsia="BMW Type Global Regular" w:hAnsi="BMW Group Light" w:cs="BMW Group Light"/>
            <w:sz w:val="20"/>
            <w:lang w:val="en-US" w:eastAsia="zh-CN"/>
          </w:rPr>
          <w:tab/>
          <w:t xml:space="preserve"> Camera Captured Photo with the Stored Photo in NCIIC. Or send photo (PRC ID photo or/and Camera Captured photo) to NCIIC and get a comparison score.</w:t>
        </w:r>
      </w:ins>
    </w:p>
    <w:p w14:paraId="12419B88" w14:textId="5E8D295A" w:rsidR="006D67A0" w:rsidRPr="006D67A0" w:rsidRDefault="006D67A0">
      <w:pPr>
        <w:ind w:leftChars="264" w:left="941" w:hanging="360"/>
        <w:jc w:val="left"/>
        <w:rPr>
          <w:ins w:id="84" w:author="Bai Tao, FG-331" w:date="2018-11-12T14:36:00Z"/>
          <w:rFonts w:ascii="BMW Group Light" w:eastAsia="BMW Type Global Regular" w:hAnsi="BMW Group Light" w:cs="BMW Group Light"/>
          <w:sz w:val="20"/>
          <w:lang w:val="en-US" w:eastAsia="zh-CN"/>
        </w:rPr>
        <w:pPrChange w:id="85" w:author="Bai Tao, FG-331" w:date="2018-11-12T14:36:00Z">
          <w:pPr>
            <w:ind w:left="720" w:hanging="360"/>
            <w:jc w:val="left"/>
          </w:pPr>
        </w:pPrChange>
      </w:pPr>
      <w:ins w:id="86" w:author="Bai Tao, FG-331" w:date="2018-11-12T14:36:00Z">
        <w:r w:rsidRPr="006D67A0">
          <w:rPr>
            <w:rFonts w:ascii="BMW Group Light" w:eastAsia="BMW Type Global Regular" w:hAnsi="BMW Group Light" w:cs="BMW Group Light"/>
            <w:sz w:val="20"/>
            <w:lang w:val="en-US" w:eastAsia="zh-CN"/>
          </w:rPr>
          <w:t xml:space="preserve">In another way, it is </w:t>
        </w:r>
        <w:proofErr w:type="gramStart"/>
        <w:r w:rsidRPr="006D67A0">
          <w:rPr>
            <w:rFonts w:ascii="BMW Group Light" w:eastAsia="BMW Type Global Regular" w:hAnsi="BMW Group Light" w:cs="BMW Group Light"/>
            <w:sz w:val="20"/>
            <w:lang w:val="en-US" w:eastAsia="zh-CN"/>
          </w:rPr>
          <w:t>Not</w:t>
        </w:r>
        <w:proofErr w:type="gramEnd"/>
        <w:r w:rsidRPr="006D67A0">
          <w:rPr>
            <w:rFonts w:ascii="BMW Group Light" w:eastAsia="BMW Type Global Regular" w:hAnsi="BMW Group Light" w:cs="BMW Group Light"/>
            <w:sz w:val="20"/>
            <w:lang w:val="en-US" w:eastAsia="zh-CN"/>
          </w:rPr>
          <w:t xml:space="preserve"> enough to Only verify the camera captured photo with the photo on PRC ID for E-authentication </w:t>
        </w:r>
        <w:proofErr w:type="spellStart"/>
        <w:r w:rsidRPr="006D67A0">
          <w:rPr>
            <w:rFonts w:ascii="BMW Group Light" w:eastAsia="BMW Type Global Regular" w:hAnsi="BMW Group Light" w:cs="BMW Group Light"/>
            <w:sz w:val="20"/>
            <w:lang w:val="en-US" w:eastAsia="zh-CN"/>
          </w:rPr>
          <w:t>Solution.</w:t>
        </w:r>
      </w:ins>
      <w:ins w:id="87" w:author="Bai Tao, FG-331" w:date="2018-11-12T14:55:00Z">
        <w:r w:rsidR="000248F0">
          <w:rPr>
            <w:rFonts w:ascii="BMW Group Light" w:eastAsia="BMW Type Global Regular" w:hAnsi="BMW Group Light" w:cs="BMW Group Light"/>
            <w:sz w:val="20"/>
            <w:lang w:val="en-US" w:eastAsia="zh-CN"/>
          </w:rPr>
          <w:t>d</w:t>
        </w:r>
      </w:ins>
      <w:proofErr w:type="spellEnd"/>
    </w:p>
    <w:p w14:paraId="30DC6876" w14:textId="66EEEEB8" w:rsidR="004C3AC4" w:rsidDel="00E754FE" w:rsidRDefault="004C3AC4">
      <w:pPr>
        <w:ind w:left="360"/>
        <w:jc w:val="left"/>
        <w:rPr>
          <w:del w:id="88" w:author="Bai Tao, FG-331" w:date="2018-11-12T14:55:00Z"/>
          <w:moveTo w:id="89" w:author="Bai Tao, FG-331" w:date="2018-11-12T13:33:00Z"/>
          <w:rFonts w:ascii="BMW Group Light" w:eastAsia="BMW Type Global Regular" w:hAnsi="BMW Group Light" w:cs="BMW Group Light"/>
          <w:sz w:val="20"/>
          <w:lang w:val="en-US" w:eastAsia="zh-CN"/>
        </w:rPr>
        <w:pPrChange w:id="90" w:author="Bai Tao, FG-331" w:date="2018-11-12T15:11:00Z">
          <w:pPr>
            <w:ind w:left="720" w:hanging="360"/>
            <w:jc w:val="left"/>
          </w:pPr>
        </w:pPrChange>
      </w:pPr>
      <w:moveTo w:id="91" w:author="Bai Tao, FG-331" w:date="2018-11-12T13:33:00Z">
        <w:del w:id="92" w:author="Bai Tao, FG-331" w:date="2018-11-12T14:35:00Z">
          <w:r w:rsidDel="006D67A0">
            <w:rPr>
              <w:rFonts w:ascii="BMW Group Light" w:eastAsia="BMW Type Global Regular" w:hAnsi="BMW Group Light" w:cs="BMW Group Light"/>
              <w:sz w:val="20"/>
              <w:lang w:val="en-US" w:eastAsia="zh-CN"/>
            </w:rPr>
            <w:delText xml:space="preserve">  -  BMW recommended supplier(Will shared with the RFQ documentation) should be take into consideration by priority, but if other products can also satifiy BMW requirements, supplier should inform BMW and get alignment.</w:delText>
          </w:r>
        </w:del>
      </w:moveTo>
    </w:p>
    <w:moveToRangeEnd w:id="65"/>
    <w:p w14:paraId="774A2291" w14:textId="77777777" w:rsidR="00FC51FD" w:rsidRDefault="00FC51FD">
      <w:pPr>
        <w:ind w:left="360"/>
        <w:jc w:val="left"/>
        <w:rPr>
          <w:rFonts w:ascii="BMW Group Light" w:eastAsia="BMW Type Global Regular" w:hAnsi="BMW Group Light" w:cs="BMW Group Light"/>
          <w:sz w:val="20"/>
          <w:lang w:val="en-US" w:eastAsia="zh-CN"/>
        </w:rPr>
        <w:pPrChange w:id="93" w:author="Bai Tao, FG-331" w:date="2018-11-12T15:11:00Z">
          <w:pPr>
            <w:ind w:left="720" w:hanging="360"/>
            <w:jc w:val="left"/>
          </w:pPr>
        </w:pPrChange>
      </w:pPr>
    </w:p>
    <w:p w14:paraId="76F0062C" w14:textId="7BC471BC" w:rsidR="001A6253" w:rsidRDefault="001A6253">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4.</w:t>
      </w:r>
      <w:del w:id="94" w:author="Bai Tao, FG-331" w:date="2018-11-12T15:44:00Z">
        <w:r w:rsidDel="00524796">
          <w:rPr>
            <w:rFonts w:ascii="BMW Group Light" w:eastAsia="BMW Type Global Regular" w:hAnsi="BMW Group Light" w:cs="BMW Group Light"/>
            <w:sz w:val="20"/>
            <w:lang w:val="en-US" w:eastAsia="zh-CN"/>
          </w:rPr>
          <w:delText xml:space="preserve">15 </w:delText>
        </w:r>
      </w:del>
      <w:ins w:id="95" w:author="Bai Tao, FG-331" w:date="2018-11-12T15:44:00Z">
        <w:r w:rsidR="00524796">
          <w:rPr>
            <w:rFonts w:ascii="BMW Group Light" w:eastAsia="BMW Type Global Regular" w:hAnsi="BMW Group Light" w:cs="BMW Group Light"/>
            <w:sz w:val="20"/>
            <w:lang w:val="en-US" w:eastAsia="zh-CN"/>
          </w:rPr>
          <w:t xml:space="preserve">14 </w:t>
        </w:r>
      </w:ins>
      <w:r>
        <w:rPr>
          <w:rFonts w:ascii="BMW Group Light" w:eastAsia="BMW Type Global Regular" w:hAnsi="BMW Group Light" w:cs="BMW Group Light"/>
          <w:sz w:val="20"/>
          <w:lang w:val="en-US" w:eastAsia="zh-CN"/>
        </w:rPr>
        <w:t xml:space="preserve">BMW AFC request supplier to have rich Agile working </w:t>
      </w:r>
      <w:proofErr w:type="spellStart"/>
      <w:r>
        <w:rPr>
          <w:rFonts w:ascii="BMW Group Light" w:eastAsia="BMW Type Global Regular" w:hAnsi="BMW Group Light" w:cs="BMW Group Light"/>
          <w:sz w:val="20"/>
          <w:lang w:val="en-US" w:eastAsia="zh-CN"/>
        </w:rPr>
        <w:t>experiances</w:t>
      </w:r>
      <w:proofErr w:type="spellEnd"/>
      <w:r>
        <w:rPr>
          <w:rFonts w:ascii="BMW Group Light" w:eastAsia="BMW Type Global Regular" w:hAnsi="BMW Group Light" w:cs="BMW Group Light"/>
          <w:sz w:val="20"/>
          <w:lang w:val="en-US" w:eastAsia="zh-CN"/>
        </w:rPr>
        <w:t xml:space="preserve"> and full Agile development team onsite through Dev-Ops model and Micro services to complete project execution.</w:t>
      </w:r>
    </w:p>
    <w:p w14:paraId="11CA813E" w14:textId="213D2F20" w:rsidR="00270385" w:rsidRDefault="00270385">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hint="eastAsia"/>
          <w:sz w:val="20"/>
          <w:lang w:val="en-US" w:eastAsia="zh-CN"/>
        </w:rPr>
        <w:tab/>
      </w:r>
      <w:r>
        <w:rPr>
          <w:rFonts w:ascii="BMW Group Light" w:eastAsia="BMW Type Global Regular" w:hAnsi="BMW Group Light" w:cs="BMW Group Light"/>
          <w:sz w:val="20"/>
          <w:lang w:val="en-US" w:eastAsia="zh-CN"/>
        </w:rPr>
        <w:t xml:space="preserve">Full </w:t>
      </w:r>
      <w:proofErr w:type="spellStart"/>
      <w:r>
        <w:rPr>
          <w:rFonts w:ascii="BMW Group Light" w:eastAsia="BMW Type Global Regular" w:hAnsi="BMW Group Light" w:cs="BMW Group Light"/>
          <w:sz w:val="20"/>
          <w:lang w:val="en-US" w:eastAsia="zh-CN"/>
        </w:rPr>
        <w:t>automention</w:t>
      </w:r>
      <w:proofErr w:type="spellEnd"/>
      <w:r>
        <w:rPr>
          <w:rFonts w:ascii="BMW Group Light" w:eastAsia="BMW Type Global Regular" w:hAnsi="BMW Group Light" w:cs="BMW Group Light"/>
          <w:sz w:val="20"/>
          <w:lang w:val="en-US" w:eastAsia="zh-CN"/>
        </w:rPr>
        <w:t xml:space="preserve"> process during project execution </w:t>
      </w:r>
      <w:r w:rsidRPr="00270385">
        <w:rPr>
          <w:rFonts w:ascii="BMW Group Light" w:eastAsia="BMW Type Global Regular" w:hAnsi="BMW Group Light" w:cs="BMW Group Light"/>
          <w:sz w:val="20"/>
          <w:lang w:val="en-US" w:eastAsia="zh-CN"/>
        </w:rPr>
        <w:t xml:space="preserve">especially </w:t>
      </w:r>
      <w:r>
        <w:rPr>
          <w:rFonts w:ascii="BMW Group Light" w:eastAsia="BMW Type Global Regular" w:hAnsi="BMW Group Light" w:cs="BMW Group Light"/>
          <w:sz w:val="20"/>
          <w:lang w:val="en-US" w:eastAsia="zh-CN"/>
        </w:rPr>
        <w:t xml:space="preserve">for </w:t>
      </w:r>
    </w:p>
    <w:p w14:paraId="126D5125" w14:textId="4C685709" w:rsidR="00270385" w:rsidRDefault="00270385" w:rsidP="00D77155">
      <w:pPr>
        <w:pStyle w:val="ListParagraph"/>
        <w:numPr>
          <w:ilvl w:val="0"/>
          <w:numId w:val="51"/>
        </w:numPr>
        <w:ind w:leftChars="364" w:left="1161"/>
        <w:rPr>
          <w:rFonts w:ascii="BMW Group Light" w:eastAsia="BMW Type Global Regular" w:hAnsi="BMW Group Light" w:cs="BMW Group Light"/>
          <w:sz w:val="20"/>
        </w:rPr>
      </w:pPr>
      <w:r>
        <w:rPr>
          <w:rFonts w:ascii="BMW Group Light" w:eastAsia="BMW Type Global Regular" w:hAnsi="BMW Group Light" w:cs="BMW Group Light" w:hint="eastAsia"/>
          <w:sz w:val="20"/>
        </w:rPr>
        <w:t xml:space="preserve">Automated testing </w:t>
      </w:r>
      <w:r>
        <w:rPr>
          <w:rFonts w:ascii="BMW Group Light" w:eastAsia="BMW Type Global Regular" w:hAnsi="BMW Group Light" w:cs="BMW Group Light"/>
          <w:sz w:val="20"/>
        </w:rPr>
        <w:t>reach 80% above.</w:t>
      </w:r>
    </w:p>
    <w:p w14:paraId="513DBF80" w14:textId="4C79FA9E" w:rsidR="003F70EA" w:rsidRDefault="00270385" w:rsidP="00D77155">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integration</w:t>
      </w: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deployment</w:t>
      </w: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delivery</w:t>
      </w:r>
      <w:r w:rsidR="00B4565C">
        <w:rPr>
          <w:rFonts w:ascii="BMW Group Light" w:eastAsia="BMW Type Global Regular" w:hAnsi="BMW Group Light" w:cs="BMW Group Light"/>
          <w:sz w:val="20"/>
          <w:szCs w:val="22"/>
          <w:lang w:val="en-US" w:eastAsia="zh-CN"/>
        </w:rPr>
        <w:t>.</w:t>
      </w:r>
    </w:p>
    <w:p w14:paraId="48E0F97D" w14:textId="1F1DBBCE" w:rsidR="00270385" w:rsidRDefault="00270385" w:rsidP="00D77155">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Source code management</w:t>
      </w:r>
    </w:p>
    <w:p w14:paraId="434590FA" w14:textId="6F975280" w:rsidR="00270385" w:rsidRDefault="00270385" w:rsidP="00D77155">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Auto code quality </w:t>
      </w:r>
      <w:proofErr w:type="gramStart"/>
      <w:r>
        <w:rPr>
          <w:rFonts w:ascii="BMW Group Light" w:eastAsia="BMW Type Global Regular" w:hAnsi="BMW Group Light" w:cs="BMW Group Light"/>
          <w:sz w:val="20"/>
          <w:szCs w:val="22"/>
          <w:lang w:val="en-US" w:eastAsia="zh-CN"/>
        </w:rPr>
        <w:t>control(</w:t>
      </w:r>
      <w:proofErr w:type="gramEnd"/>
      <w:r>
        <w:rPr>
          <w:rFonts w:ascii="BMW Group Light" w:eastAsia="BMW Type Global Regular" w:hAnsi="BMW Group Light" w:cs="BMW Group Light"/>
          <w:sz w:val="20"/>
          <w:szCs w:val="22"/>
          <w:lang w:val="en-US" w:eastAsia="zh-CN"/>
        </w:rPr>
        <w:t xml:space="preserve">e.g. </w:t>
      </w:r>
      <w:proofErr w:type="spellStart"/>
      <w:r w:rsidRPr="00270385">
        <w:rPr>
          <w:rFonts w:ascii="BMW Group Light" w:eastAsia="BMW Type Global Regular" w:hAnsi="BMW Group Light" w:cs="BMW Group Light"/>
          <w:sz w:val="20"/>
          <w:szCs w:val="22"/>
          <w:lang w:val="en-US" w:eastAsia="zh-CN"/>
        </w:rPr>
        <w:t>SonarQube</w:t>
      </w:r>
      <w:proofErr w:type="spellEnd"/>
      <w:r>
        <w:rPr>
          <w:rFonts w:ascii="BMW Group Light" w:eastAsia="BMW Type Global Regular" w:hAnsi="BMW Group Light" w:cs="BMW Group Light"/>
          <w:sz w:val="20"/>
          <w:szCs w:val="22"/>
          <w:lang w:val="en-US" w:eastAsia="zh-CN"/>
        </w:rPr>
        <w:t>)</w:t>
      </w:r>
    </w:p>
    <w:p w14:paraId="1B44DC15" w14:textId="091564A0" w:rsidR="00270385" w:rsidRDefault="00270385" w:rsidP="00D77155">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Full code management within BMW tool chain according to BMW guidelines</w:t>
      </w:r>
    </w:p>
    <w:p w14:paraId="0B61334C" w14:textId="77777777" w:rsidR="0046604E" w:rsidRDefault="0046604E" w:rsidP="00D77155">
      <w:pPr>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p>
    <w:p w14:paraId="45A35B2B" w14:textId="3ED583AE" w:rsidR="0046604E" w:rsidRDefault="0046604E" w:rsidP="00D77155">
      <w:pPr>
        <w:ind w:firstLine="720"/>
        <w:jc w:val="left"/>
        <w:rPr>
          <w:rFonts w:ascii="BMW Group Light" w:eastAsia="BMW Type Global Regular" w:hAnsi="BMW Group Light" w:cs="BMW Group Light"/>
          <w:sz w:val="20"/>
          <w:szCs w:val="22"/>
          <w:lang w:val="en-US" w:eastAsia="zh-CN"/>
        </w:rPr>
      </w:pPr>
      <w:r w:rsidRPr="0046604E">
        <w:rPr>
          <w:rFonts w:ascii="BMW Group Light" w:eastAsia="BMW Type Global Regular" w:hAnsi="BMW Group Light" w:cs="BMW Group Light"/>
          <w:sz w:val="20"/>
          <w:szCs w:val="22"/>
          <w:lang w:val="en-US" w:eastAsia="zh-CN"/>
        </w:rPr>
        <w:t>Iteration</w:t>
      </w:r>
      <w:r>
        <w:rPr>
          <w:rFonts w:ascii="BMW Group Light" w:eastAsia="BMW Type Global Regular" w:hAnsi="BMW Group Light" w:cs="BMW Group Light"/>
          <w:sz w:val="20"/>
          <w:szCs w:val="22"/>
          <w:lang w:val="en-US" w:eastAsia="zh-CN"/>
        </w:rPr>
        <w:t xml:space="preserve"> circle less </w:t>
      </w:r>
      <w:proofErr w:type="spellStart"/>
      <w:r>
        <w:rPr>
          <w:rFonts w:ascii="BMW Group Light" w:eastAsia="BMW Type Global Regular" w:hAnsi="BMW Group Light" w:cs="BMW Group Light"/>
          <w:sz w:val="20"/>
          <w:szCs w:val="22"/>
          <w:lang w:val="en-US" w:eastAsia="zh-CN"/>
        </w:rPr>
        <w:t>then</w:t>
      </w:r>
      <w:proofErr w:type="spellEnd"/>
      <w:r>
        <w:rPr>
          <w:rFonts w:ascii="BMW Group Light" w:eastAsia="BMW Type Global Regular" w:hAnsi="BMW Group Light" w:cs="BMW Group Light"/>
          <w:sz w:val="20"/>
          <w:szCs w:val="22"/>
          <w:lang w:val="en-US" w:eastAsia="zh-CN"/>
        </w:rPr>
        <w:t xml:space="preserve"> one month</w:t>
      </w:r>
      <w:r w:rsidR="000D7BF3">
        <w:rPr>
          <w:rFonts w:ascii="BMW Group Light" w:eastAsia="BMW Type Global Regular" w:hAnsi="BMW Group Light" w:cs="BMW Group Light"/>
          <w:sz w:val="20"/>
          <w:szCs w:val="22"/>
          <w:lang w:val="en-US" w:eastAsia="zh-CN"/>
        </w:rPr>
        <w:t xml:space="preserve"> WITH </w:t>
      </w:r>
      <w:r w:rsidR="000D7BF3">
        <w:rPr>
          <w:rFonts w:ascii="BMW Group Light" w:eastAsia="BMW Type Global Regular" w:hAnsi="BMW Group Light" w:cs="BMW Group Light" w:hint="eastAsia"/>
          <w:sz w:val="20"/>
          <w:szCs w:val="22"/>
          <w:lang w:val="en-US" w:eastAsia="zh-CN"/>
        </w:rPr>
        <w:t>good</w:t>
      </w:r>
      <w:r w:rsidR="000D7BF3">
        <w:rPr>
          <w:rFonts w:ascii="BMW Group Light" w:eastAsia="BMW Type Global Regular" w:hAnsi="BMW Group Light" w:cs="BMW Group Light"/>
          <w:sz w:val="20"/>
          <w:szCs w:val="22"/>
          <w:lang w:val="en-US" w:eastAsia="zh-CN"/>
        </w:rPr>
        <w:t xml:space="preserve"> quality. </w:t>
      </w:r>
      <w:r>
        <w:rPr>
          <w:rFonts w:ascii="BMW Group Light" w:eastAsia="BMW Type Global Regular" w:hAnsi="BMW Group Light" w:cs="BMW Group Light"/>
          <w:sz w:val="20"/>
          <w:szCs w:val="22"/>
          <w:lang w:val="en-US" w:eastAsia="zh-CN"/>
        </w:rPr>
        <w:t xml:space="preserve">. </w:t>
      </w:r>
    </w:p>
    <w:p w14:paraId="7561C241" w14:textId="77777777" w:rsidR="00BE181E" w:rsidRDefault="00BE181E" w:rsidP="00D77155">
      <w:pPr>
        <w:jc w:val="left"/>
        <w:rPr>
          <w:rFonts w:ascii="BMW Group Light" w:eastAsia="BMW Type Global Regular" w:hAnsi="BMW Group Light" w:cs="BMW Group Light"/>
          <w:sz w:val="20"/>
          <w:szCs w:val="22"/>
          <w:lang w:val="en-US" w:eastAsia="zh-CN"/>
        </w:rPr>
      </w:pPr>
    </w:p>
    <w:p w14:paraId="42662695" w14:textId="63E2FC6A" w:rsidR="00BE181E" w:rsidRPr="0046604E" w:rsidRDefault="00BE181E" w:rsidP="00D77155">
      <w:pPr>
        <w:ind w:firstLine="72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hint="eastAsia"/>
          <w:sz w:val="20"/>
          <w:szCs w:val="22"/>
          <w:lang w:val="en-US" w:eastAsia="zh-CN"/>
        </w:rPr>
        <w:t xml:space="preserve">BMW Agile </w:t>
      </w:r>
      <w:proofErr w:type="spellStart"/>
      <w:r>
        <w:rPr>
          <w:rFonts w:ascii="BMW Group Light" w:eastAsia="BMW Type Global Regular" w:hAnsi="BMW Group Light" w:cs="BMW Group Light" w:hint="eastAsia"/>
          <w:sz w:val="20"/>
          <w:szCs w:val="22"/>
          <w:lang w:val="en-US" w:eastAsia="zh-CN"/>
        </w:rPr>
        <w:t>Toochain</w:t>
      </w:r>
      <w:proofErr w:type="spellEnd"/>
      <w:r>
        <w:rPr>
          <w:rFonts w:ascii="BMW Group Light" w:eastAsia="BMW Type Global Regular" w:hAnsi="BMW Group Light" w:cs="BMW Group Light" w:hint="eastAsia"/>
          <w:sz w:val="20"/>
          <w:szCs w:val="22"/>
          <w:lang w:val="en-US" w:eastAsia="zh-CN"/>
        </w:rPr>
        <w:t xml:space="preserve"> landscape. </w:t>
      </w:r>
    </w:p>
    <w:p w14:paraId="3F915513" w14:textId="436D53E2" w:rsidR="00270385" w:rsidRDefault="00021E67" w:rsidP="00D77155">
      <w:pPr>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Pr>
          <w:noProof/>
          <w:lang w:val="en-US" w:eastAsia="zh-CN"/>
        </w:rPr>
        <w:drawing>
          <wp:inline distT="0" distB="0" distL="0" distR="0" wp14:anchorId="5437DC2B" wp14:editId="05F2A0BB">
            <wp:extent cx="4328160" cy="208724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2711" cy="2094264"/>
                    </a:xfrm>
                    <a:prstGeom prst="rect">
                      <a:avLst/>
                    </a:prstGeom>
                  </pic:spPr>
                </pic:pic>
              </a:graphicData>
            </a:graphic>
          </wp:inline>
        </w:drawing>
      </w:r>
    </w:p>
    <w:p w14:paraId="545B3C69" w14:textId="70C60DC6" w:rsidR="0046604E" w:rsidRDefault="0046604E" w:rsidP="00D77155">
      <w:pPr>
        <w:ind w:firstLineChars="300" w:firstLine="660"/>
        <w:jc w:val="left"/>
        <w:rPr>
          <w:rFonts w:ascii="BMW Group Light" w:eastAsia="BMW Type Global Regular" w:hAnsi="BMW Group Light" w:cs="BMW Group Light"/>
          <w:sz w:val="20"/>
          <w:lang w:val="en-US" w:eastAsia="zh-CN"/>
        </w:rPr>
      </w:pPr>
      <w:r>
        <w:rPr>
          <w:noProof/>
          <w:lang w:val="en-US" w:eastAsia="zh-CN"/>
        </w:rPr>
        <w:lastRenderedPageBreak/>
        <w:drawing>
          <wp:inline distT="0" distB="0" distL="0" distR="0" wp14:anchorId="790B595D" wp14:editId="0419F76E">
            <wp:extent cx="4024407" cy="2078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1772" cy="2087961"/>
                    </a:xfrm>
                    <a:prstGeom prst="rect">
                      <a:avLst/>
                    </a:prstGeom>
                  </pic:spPr>
                </pic:pic>
              </a:graphicData>
            </a:graphic>
          </wp:inline>
        </w:drawing>
      </w:r>
    </w:p>
    <w:p w14:paraId="7335EBB5" w14:textId="77777777" w:rsidR="0046604E" w:rsidRDefault="0046604E" w:rsidP="00D77155">
      <w:pPr>
        <w:ind w:firstLineChars="300" w:firstLine="600"/>
        <w:jc w:val="left"/>
        <w:rPr>
          <w:rFonts w:ascii="BMW Group Light" w:eastAsia="BMW Type Global Regular" w:hAnsi="BMW Group Light" w:cs="BMW Group Light"/>
          <w:sz w:val="20"/>
          <w:lang w:val="en-US" w:eastAsia="zh-CN"/>
        </w:rPr>
      </w:pPr>
    </w:p>
    <w:p w14:paraId="4F883AA7" w14:textId="1E1EEB92" w:rsidR="001A6253" w:rsidRDefault="001A6253">
      <w:pPr>
        <w:ind w:left="720" w:hanging="360"/>
        <w:jc w:val="left"/>
        <w:rPr>
          <w:rFonts w:ascii="BMW Group Light" w:eastAsia="BMW Type Global Regular" w:hAnsi="BMW Group Light" w:cs="BMW Group Light"/>
          <w:sz w:val="20"/>
          <w:lang w:val="en-US" w:eastAsia="zh-CN"/>
        </w:rPr>
      </w:pPr>
      <w:proofErr w:type="gramStart"/>
      <w:r>
        <w:rPr>
          <w:rFonts w:ascii="BMW Group Light" w:eastAsia="BMW Type Global Regular" w:hAnsi="BMW Group Light" w:cs="BMW Group Light"/>
          <w:sz w:val="20"/>
          <w:lang w:val="en-US" w:eastAsia="zh-CN"/>
        </w:rPr>
        <w:t>4.</w:t>
      </w:r>
      <w:proofErr w:type="gramEnd"/>
      <w:del w:id="96" w:author="Bai Tao, FG-331" w:date="2018-11-12T15:44:00Z">
        <w:r w:rsidDel="00524796">
          <w:rPr>
            <w:rFonts w:ascii="BMW Group Light" w:eastAsia="BMW Type Global Regular" w:hAnsi="BMW Group Light" w:cs="BMW Group Light"/>
            <w:sz w:val="20"/>
            <w:lang w:val="en-US" w:eastAsia="zh-CN"/>
          </w:rPr>
          <w:delText xml:space="preserve">16 </w:delText>
        </w:r>
      </w:del>
      <w:ins w:id="97" w:author="Bai Tao, FG-331" w:date="2018-11-12T15:44:00Z">
        <w:r w:rsidR="00524796">
          <w:rPr>
            <w:rFonts w:ascii="BMW Group Light" w:eastAsia="BMW Type Global Regular" w:hAnsi="BMW Group Light" w:cs="BMW Group Light"/>
            <w:sz w:val="20"/>
            <w:lang w:val="en-US" w:eastAsia="zh-CN"/>
          </w:rPr>
          <w:t xml:space="preserve">15 </w:t>
        </w:r>
      </w:ins>
      <w:r>
        <w:rPr>
          <w:rFonts w:ascii="BMW Group Light" w:eastAsia="BMW Type Global Regular" w:hAnsi="BMW Group Light" w:cs="BMW Group Light"/>
          <w:sz w:val="20"/>
          <w:lang w:val="en-US" w:eastAsia="zh-CN"/>
        </w:rPr>
        <w:t xml:space="preserve">BMW AFC requests working scope also including UI and UX design and development. </w:t>
      </w:r>
    </w:p>
    <w:p w14:paraId="5841B6C8" w14:textId="77777777" w:rsidR="003F70EA" w:rsidRDefault="003F70EA">
      <w:pPr>
        <w:ind w:left="720" w:hanging="360"/>
        <w:jc w:val="left"/>
        <w:rPr>
          <w:rFonts w:ascii="BMW Group Light" w:eastAsia="BMW Type Global Regular" w:hAnsi="BMW Group Light" w:cs="BMW Group Light"/>
          <w:sz w:val="20"/>
          <w:lang w:val="en-US" w:eastAsia="zh-CN"/>
        </w:rPr>
      </w:pPr>
    </w:p>
    <w:p w14:paraId="7A445C17" w14:textId="7615F110" w:rsidR="003F70EA" w:rsidRDefault="003F70EA">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4.</w:t>
      </w:r>
      <w:del w:id="98" w:author="Bai Tao, FG-331" w:date="2018-11-12T15:44:00Z">
        <w:r w:rsidDel="00524796">
          <w:rPr>
            <w:rFonts w:ascii="BMW Group Light" w:eastAsia="BMW Type Global Regular" w:hAnsi="BMW Group Light" w:cs="BMW Group Light"/>
            <w:sz w:val="20"/>
            <w:lang w:val="en-US" w:eastAsia="zh-CN"/>
          </w:rPr>
          <w:delText xml:space="preserve">17 </w:delText>
        </w:r>
      </w:del>
      <w:ins w:id="99" w:author="Bai Tao, FG-331" w:date="2018-11-12T15:44:00Z">
        <w:r w:rsidR="00524796">
          <w:rPr>
            <w:rFonts w:ascii="BMW Group Light" w:eastAsia="BMW Type Global Regular" w:hAnsi="BMW Group Light" w:cs="BMW Group Light"/>
            <w:sz w:val="20"/>
            <w:lang w:val="en-US" w:eastAsia="zh-CN"/>
          </w:rPr>
          <w:t xml:space="preserve">16 </w:t>
        </w:r>
      </w:ins>
      <w:r>
        <w:rPr>
          <w:rFonts w:ascii="BMW Group Light" w:eastAsia="BMW Type Global Regular" w:hAnsi="BMW Group Light" w:cs="BMW Group Light"/>
          <w:sz w:val="20"/>
          <w:lang w:val="en-US" w:eastAsia="zh-CN"/>
        </w:rPr>
        <w:t xml:space="preserve">Supplier should commit on agreed timeline and delivery scope, in case of any exception cause by supplier impact project delivery timeline, BMW AFC will </w:t>
      </w:r>
      <w:r w:rsidRPr="003F70EA">
        <w:rPr>
          <w:rFonts w:ascii="BMW Group Light" w:eastAsia="BMW Type Global Regular" w:hAnsi="BMW Group Light" w:cs="BMW Group Light"/>
          <w:sz w:val="20"/>
          <w:lang w:val="en-US" w:eastAsia="zh-CN"/>
        </w:rPr>
        <w:t>depends</w:t>
      </w:r>
      <w:r>
        <w:rPr>
          <w:rFonts w:ascii="BMW Group Light" w:eastAsia="BMW Type Global Regular" w:hAnsi="BMW Group Light" w:cs="BMW Group Light"/>
          <w:sz w:val="20"/>
          <w:lang w:val="en-US" w:eastAsia="zh-CN"/>
        </w:rPr>
        <w:t xml:space="preserve"> on the impact to make the </w:t>
      </w:r>
      <w:r w:rsidRPr="003F70EA">
        <w:rPr>
          <w:rFonts w:ascii="BMW Group Light" w:eastAsia="BMW Type Global Regular" w:hAnsi="BMW Group Light" w:cs="BMW Group Light"/>
          <w:sz w:val="20"/>
          <w:lang w:val="en-US" w:eastAsia="zh-CN"/>
        </w:rPr>
        <w:t>penalty</w:t>
      </w:r>
      <w:r>
        <w:rPr>
          <w:rFonts w:ascii="BMW Group Light" w:eastAsia="BMW Type Global Regular" w:hAnsi="BMW Group Light" w:cs="BMW Group Light"/>
          <w:sz w:val="20"/>
          <w:lang w:val="en-US" w:eastAsia="zh-CN"/>
        </w:rPr>
        <w:t xml:space="preserve">( from 5% to 30%) of </w:t>
      </w:r>
      <w:proofErr w:type="spellStart"/>
      <w:r>
        <w:rPr>
          <w:rFonts w:ascii="BMW Group Light" w:eastAsia="BMW Type Global Regular" w:hAnsi="BMW Group Light" w:cs="BMW Group Light"/>
          <w:sz w:val="20"/>
          <w:lang w:val="en-US" w:eastAsia="zh-CN"/>
        </w:rPr>
        <w:t>ontime</w:t>
      </w:r>
      <w:proofErr w:type="spellEnd"/>
      <w:r>
        <w:rPr>
          <w:rFonts w:ascii="BMW Group Light" w:eastAsia="BMW Type Global Regular" w:hAnsi="BMW Group Light" w:cs="BMW Group Light"/>
          <w:sz w:val="20"/>
          <w:lang w:val="en-US" w:eastAsia="zh-CN"/>
        </w:rPr>
        <w:t xml:space="preserve"> setup cost. </w:t>
      </w:r>
    </w:p>
    <w:p w14:paraId="44E39AC5" w14:textId="3A218D67" w:rsidR="00201D99" w:rsidRDefault="00201D99">
      <w:pPr>
        <w:ind w:left="720" w:hanging="360"/>
        <w:jc w:val="left"/>
        <w:rPr>
          <w:ins w:id="100" w:author="Bai Tao, FG-331" w:date="2018-11-12T15:11:00Z"/>
          <w:rFonts w:ascii="BMW Group Light" w:eastAsia="BMW Type Global Regular" w:hAnsi="BMW Group Light" w:cs="BMW Group Light"/>
          <w:sz w:val="20"/>
          <w:lang w:val="en-US" w:eastAsia="zh-CN"/>
        </w:rPr>
      </w:pPr>
      <w:proofErr w:type="gramStart"/>
      <w:r>
        <w:rPr>
          <w:rFonts w:ascii="BMW Group Light" w:eastAsia="BMW Type Global Regular" w:hAnsi="BMW Group Light" w:cs="BMW Group Light"/>
          <w:sz w:val="20"/>
          <w:lang w:val="en-US" w:eastAsia="zh-CN"/>
        </w:rPr>
        <w:t>4.</w:t>
      </w:r>
      <w:proofErr w:type="gramEnd"/>
      <w:del w:id="101" w:author="Bai Tao, FG-331" w:date="2018-11-12T15:44:00Z">
        <w:r w:rsidDel="00524796">
          <w:rPr>
            <w:rFonts w:ascii="BMW Group Light" w:eastAsia="BMW Type Global Regular" w:hAnsi="BMW Group Light" w:cs="BMW Group Light"/>
            <w:sz w:val="20"/>
            <w:lang w:val="en-US" w:eastAsia="zh-CN"/>
          </w:rPr>
          <w:delText xml:space="preserve">18 </w:delText>
        </w:r>
      </w:del>
      <w:ins w:id="102" w:author="Bai Tao, FG-331" w:date="2018-11-12T15:44:00Z">
        <w:r w:rsidR="00524796">
          <w:rPr>
            <w:rFonts w:ascii="BMW Group Light" w:eastAsia="BMW Type Global Regular" w:hAnsi="BMW Group Light" w:cs="BMW Group Light"/>
            <w:sz w:val="20"/>
            <w:lang w:val="en-US" w:eastAsia="zh-CN"/>
          </w:rPr>
          <w:t xml:space="preserve">17 </w:t>
        </w:r>
      </w:ins>
      <w:r>
        <w:rPr>
          <w:rFonts w:ascii="BMW Group Light" w:eastAsia="BMW Type Global Regular" w:hAnsi="BMW Group Light" w:cs="BMW Group Light"/>
          <w:sz w:val="20"/>
          <w:lang w:val="en-US" w:eastAsia="zh-CN"/>
        </w:rPr>
        <w:t xml:space="preserve">All the sub-contracts to purchase products (OCR scanning, Face </w:t>
      </w:r>
      <w:r w:rsidRPr="00201D99">
        <w:rPr>
          <w:rFonts w:ascii="BMW Group Light" w:eastAsia="BMW Type Global Regular" w:hAnsi="BMW Group Light" w:cs="BMW Group Light"/>
          <w:sz w:val="20"/>
          <w:lang w:val="en-US" w:eastAsia="zh-CN"/>
        </w:rPr>
        <w:t>recognition</w:t>
      </w:r>
      <w:r>
        <w:rPr>
          <w:rFonts w:ascii="BMW Group Light" w:eastAsia="BMW Type Global Regular" w:hAnsi="BMW Group Light" w:cs="BMW Group Light"/>
          <w:sz w:val="20"/>
          <w:lang w:val="en-US" w:eastAsia="zh-CN"/>
        </w:rPr>
        <w:t xml:space="preserve">, CA </w:t>
      </w:r>
      <w:r w:rsidRPr="00201D99">
        <w:rPr>
          <w:rFonts w:ascii="BMW Group Light" w:eastAsia="BMW Type Global Regular" w:hAnsi="BMW Group Light" w:cs="BMW Group Light"/>
          <w:sz w:val="20"/>
          <w:lang w:val="en-US" w:eastAsia="zh-CN"/>
        </w:rPr>
        <w:t>authentication</w:t>
      </w:r>
      <w:r>
        <w:rPr>
          <w:rFonts w:ascii="BMW Group Light" w:eastAsia="BMW Type Global Regular" w:hAnsi="BMW Group Light" w:cs="BMW Group Light"/>
          <w:sz w:val="20"/>
          <w:lang w:val="en-US" w:eastAsia="zh-CN"/>
        </w:rPr>
        <w:t xml:space="preserve">) should </w:t>
      </w:r>
      <w:proofErr w:type="spellStart"/>
      <w:r>
        <w:rPr>
          <w:rFonts w:ascii="BMW Group Light" w:eastAsia="BMW Type Global Regular" w:hAnsi="BMW Group Light" w:cs="BMW Group Light"/>
          <w:sz w:val="20"/>
          <w:lang w:val="en-US" w:eastAsia="zh-CN"/>
        </w:rPr>
        <w:t>satify</w:t>
      </w:r>
      <w:proofErr w:type="spellEnd"/>
      <w:r>
        <w:rPr>
          <w:rFonts w:ascii="BMW Group Light" w:eastAsia="BMW Type Global Regular" w:hAnsi="BMW Group Light" w:cs="BMW Group Light"/>
          <w:sz w:val="20"/>
          <w:lang w:val="en-US" w:eastAsia="zh-CN"/>
        </w:rPr>
        <w:t xml:space="preserve"> with BMW requirements. </w:t>
      </w:r>
    </w:p>
    <w:p w14:paraId="7748FEDA" w14:textId="6856A6FC" w:rsidR="00527045" w:rsidDel="00527045" w:rsidRDefault="00527045">
      <w:pPr>
        <w:ind w:left="720" w:hanging="360"/>
        <w:jc w:val="left"/>
        <w:rPr>
          <w:del w:id="103" w:author="Bai Tao, FG-331" w:date="2018-11-12T15:13:00Z"/>
          <w:rFonts w:ascii="BMW Group Light" w:eastAsia="BMW Type Global Regular" w:hAnsi="BMW Group Light" w:cs="BMW Group Light"/>
          <w:sz w:val="20"/>
          <w:lang w:val="en-US" w:eastAsia="zh-CN"/>
        </w:rPr>
      </w:pPr>
    </w:p>
    <w:p w14:paraId="5F50F92C" w14:textId="6D16952B" w:rsidR="00527045" w:rsidRDefault="00201D99" w:rsidP="00527045">
      <w:pPr>
        <w:ind w:left="720" w:hanging="360"/>
        <w:jc w:val="left"/>
        <w:rPr>
          <w:ins w:id="104" w:author="Bai Tao, FG-331" w:date="2018-11-12T15:13:00Z"/>
          <w:rFonts w:ascii="BMW Group Light" w:eastAsia="BMW Type Global Regular" w:hAnsi="BMW Group Light" w:cs="BMW Group Light"/>
          <w:sz w:val="20"/>
          <w:lang w:val="en-US" w:eastAsia="zh-CN"/>
        </w:rPr>
      </w:pPr>
      <w:del w:id="105" w:author="Bai Tao, FG-331" w:date="2018-11-12T15:13:00Z">
        <w:r w:rsidDel="00527045">
          <w:rPr>
            <w:rFonts w:ascii="BMW Group Light" w:eastAsia="BMW Type Global Regular" w:hAnsi="BMW Group Light" w:cs="BMW Group Light"/>
            <w:sz w:val="20"/>
            <w:lang w:val="en-US" w:eastAsia="zh-CN"/>
          </w:rPr>
          <w:delText xml:space="preserve">      </w:delText>
        </w:r>
      </w:del>
      <w:ins w:id="106" w:author="Bai Tao, FG-331" w:date="2018-11-12T15:13:00Z">
        <w:r w:rsidR="00527045">
          <w:rPr>
            <w:rFonts w:ascii="BMW Group Light" w:eastAsia="BMW Type Global Regular" w:hAnsi="BMW Group Light" w:cs="BMW Group Light"/>
            <w:sz w:val="20"/>
            <w:lang w:val="en-US" w:eastAsia="zh-CN"/>
          </w:rPr>
          <w:t>4.1</w:t>
        </w:r>
      </w:ins>
      <w:ins w:id="107" w:author="Bai Tao, FG-331" w:date="2018-11-12T15:44:00Z">
        <w:r w:rsidR="00524796">
          <w:rPr>
            <w:rFonts w:ascii="BMW Group Light" w:eastAsia="BMW Type Global Regular" w:hAnsi="BMW Group Light" w:cs="BMW Group Light"/>
            <w:sz w:val="20"/>
            <w:lang w:val="en-US" w:eastAsia="zh-CN"/>
          </w:rPr>
          <w:t>8</w:t>
        </w:r>
      </w:ins>
      <w:ins w:id="108" w:author="Bai Tao, FG-331" w:date="2018-11-12T15:13:00Z">
        <w:r w:rsidR="00527045">
          <w:rPr>
            <w:rFonts w:ascii="BMW Group Light" w:eastAsia="BMW Type Global Regular" w:hAnsi="BMW Group Light" w:cs="BMW Group Light"/>
            <w:sz w:val="20"/>
            <w:lang w:val="en-US" w:eastAsia="zh-CN"/>
          </w:rPr>
          <w:t xml:space="preserve"> E- Application should support IOS 9</w:t>
        </w:r>
      </w:ins>
      <w:ins w:id="109" w:author="Bai Tao, FG-331" w:date="2018-11-12T16:19:00Z">
        <w:r w:rsidR="005945F8">
          <w:rPr>
            <w:rFonts w:ascii="BMW Group Light" w:eastAsia="BMW Type Global Regular" w:hAnsi="BMW Group Light" w:cs="BMW Group Light"/>
            <w:sz w:val="20"/>
            <w:lang w:val="en-US" w:eastAsia="zh-CN"/>
          </w:rPr>
          <w:t>.0</w:t>
        </w:r>
      </w:ins>
      <w:ins w:id="110" w:author="Bai Tao, FG-331" w:date="2018-11-12T15:13:00Z">
        <w:r w:rsidR="00527045">
          <w:rPr>
            <w:rFonts w:ascii="BMW Group Light" w:eastAsia="BMW Type Global Regular" w:hAnsi="BMW Group Light" w:cs="BMW Group Light"/>
            <w:sz w:val="20"/>
            <w:lang w:val="en-US" w:eastAsia="zh-CN"/>
          </w:rPr>
          <w:t xml:space="preserve"> (including and above, </w:t>
        </w:r>
        <w:r w:rsidR="00527045" w:rsidRPr="00527045">
          <w:rPr>
            <w:rFonts w:ascii="BMW Group Light" w:eastAsia="BMW Type Global Regular" w:hAnsi="BMW Group Light" w:cs="BMW Group Light"/>
            <w:sz w:val="20"/>
            <w:lang w:val="en-US" w:eastAsia="zh-CN"/>
          </w:rPr>
          <w:t>Android</w:t>
        </w:r>
        <w:r w:rsidR="00BC2202">
          <w:rPr>
            <w:rFonts w:ascii="BMW Group Light" w:eastAsia="BMW Type Global Regular" w:hAnsi="BMW Group Light" w:cs="BMW Group Light"/>
            <w:sz w:val="20"/>
            <w:lang w:val="en-US" w:eastAsia="zh-CN"/>
          </w:rPr>
          <w:t xml:space="preserve"> 4.4</w:t>
        </w:r>
        <w:r w:rsidR="00527045">
          <w:rPr>
            <w:rFonts w:ascii="BMW Group Light" w:eastAsia="BMW Type Global Regular" w:hAnsi="BMW Group Light" w:cs="BMW Group Light"/>
            <w:sz w:val="20"/>
            <w:lang w:val="en-US" w:eastAsia="zh-CN"/>
          </w:rPr>
          <w:t xml:space="preserve"> Including and </w:t>
        </w:r>
        <w:proofErr w:type="gramStart"/>
        <w:r w:rsidR="00527045">
          <w:rPr>
            <w:rFonts w:ascii="BMW Group Light" w:eastAsia="BMW Type Global Regular" w:hAnsi="BMW Group Light" w:cs="BMW Group Light"/>
            <w:sz w:val="20"/>
            <w:lang w:val="en-US" w:eastAsia="zh-CN"/>
          </w:rPr>
          <w:t>above  and</w:t>
        </w:r>
        <w:proofErr w:type="gramEnd"/>
        <w:r w:rsidR="00527045">
          <w:rPr>
            <w:rFonts w:ascii="BMW Group Light" w:eastAsia="BMW Type Global Regular" w:hAnsi="BMW Group Light" w:cs="BMW Group Light"/>
            <w:sz w:val="20"/>
            <w:lang w:val="en-US" w:eastAsia="zh-CN"/>
          </w:rPr>
          <w:t xml:space="preserve"> should be </w:t>
        </w:r>
      </w:ins>
      <w:ins w:id="111" w:author="Bai Tao, FG-331" w:date="2018-11-12T15:14:00Z">
        <w:r w:rsidR="00527045" w:rsidRPr="00527045">
          <w:rPr>
            <w:rFonts w:ascii="BMW Group Light" w:eastAsia="BMW Type Global Regular" w:hAnsi="BMW Group Light" w:cs="BMW Group Light"/>
            <w:sz w:val="20"/>
            <w:lang w:val="en-US" w:eastAsia="zh-CN"/>
          </w:rPr>
          <w:t>responsive</w:t>
        </w:r>
        <w:r w:rsidR="00527045">
          <w:rPr>
            <w:rFonts w:ascii="BMW Group Light" w:eastAsia="BMW Type Global Regular" w:hAnsi="BMW Group Light" w:cs="BMW Group Light"/>
            <w:sz w:val="20"/>
            <w:lang w:val="en-US" w:eastAsia="zh-CN"/>
          </w:rPr>
          <w:t xml:space="preserve"> design. </w:t>
        </w:r>
      </w:ins>
    </w:p>
    <w:p w14:paraId="4F356CB6" w14:textId="521DA42D" w:rsidR="00201D99" w:rsidDel="004C3AC4" w:rsidRDefault="00201D99" w:rsidP="00997B46">
      <w:pPr>
        <w:ind w:left="720" w:hanging="360"/>
        <w:jc w:val="left"/>
        <w:rPr>
          <w:moveFrom w:id="112" w:author="Bai Tao, FG-331" w:date="2018-11-12T13:33:00Z"/>
          <w:rFonts w:ascii="BMW Group Light" w:eastAsia="BMW Type Global Regular" w:hAnsi="BMW Group Light" w:cs="BMW Group Light"/>
          <w:sz w:val="20"/>
          <w:lang w:val="en-US" w:eastAsia="zh-CN"/>
        </w:rPr>
      </w:pPr>
      <w:moveFromRangeStart w:id="113" w:author="Bai Tao, FG-331" w:date="2018-11-12T13:33:00Z" w:name="move529792918"/>
      <w:moveFrom w:id="114" w:author="Bai Tao, FG-331" w:date="2018-11-12T13:33:00Z">
        <w:r w:rsidDel="004C3AC4">
          <w:rPr>
            <w:rFonts w:ascii="BMW Group Light" w:eastAsia="BMW Type Global Regular" w:hAnsi="BMW Group Light" w:cs="BMW Group Light"/>
            <w:sz w:val="20"/>
            <w:lang w:val="en-US" w:eastAsia="zh-CN"/>
          </w:rPr>
          <w:t xml:space="preserve"> -  On pre</w:t>
        </w:r>
        <w:r w:rsidRPr="00201D99" w:rsidDel="004C3AC4">
          <w:rPr>
            <w:rFonts w:ascii="BMW Group Light" w:eastAsia="BMW Type Global Regular" w:hAnsi="BMW Group Light" w:cs="BMW Group Light"/>
            <w:sz w:val="20"/>
            <w:lang w:val="en-US" w:eastAsia="zh-CN"/>
          </w:rPr>
          <w:t>mise</w:t>
        </w:r>
        <w:r w:rsidDel="004C3AC4">
          <w:rPr>
            <w:rFonts w:ascii="BMW Group Light" w:eastAsia="BMW Type Global Regular" w:hAnsi="BMW Group Light" w:cs="BMW Group Light"/>
            <w:sz w:val="20"/>
            <w:lang w:val="en-US" w:eastAsia="zh-CN"/>
          </w:rPr>
          <w:t xml:space="preserve"> deployment is mandatory</w:t>
        </w:r>
        <w:r w:rsidR="00507ECC" w:rsidDel="004C3AC4">
          <w:rPr>
            <w:rFonts w:ascii="BMW Group Light" w:eastAsia="BMW Type Global Regular" w:hAnsi="BMW Group Light" w:cs="BMW Group Light"/>
            <w:sz w:val="20"/>
            <w:lang w:val="en-US" w:eastAsia="zh-CN"/>
          </w:rPr>
          <w:t>.</w:t>
        </w:r>
      </w:moveFrom>
    </w:p>
    <w:p w14:paraId="563803EA" w14:textId="0F7851FF" w:rsidR="00201D99" w:rsidDel="004C3AC4" w:rsidRDefault="00201D99">
      <w:pPr>
        <w:ind w:left="720" w:hanging="360"/>
        <w:jc w:val="left"/>
        <w:rPr>
          <w:moveFrom w:id="115" w:author="Bai Tao, FG-331" w:date="2018-11-12T13:33:00Z"/>
          <w:rFonts w:ascii="BMW Group Light" w:eastAsia="BMW Type Global Regular" w:hAnsi="BMW Group Light" w:cs="BMW Group Light"/>
          <w:sz w:val="20"/>
          <w:lang w:val="en-US" w:eastAsia="zh-CN"/>
        </w:rPr>
      </w:pPr>
      <w:moveFrom w:id="116" w:author="Bai Tao, FG-331" w:date="2018-11-12T13:33:00Z">
        <w:r w:rsidDel="004C3AC4">
          <w:rPr>
            <w:rFonts w:ascii="BMW Group Light" w:eastAsia="BMW Type Global Regular" w:hAnsi="BMW Group Light" w:cs="BMW Group Light"/>
            <w:sz w:val="20"/>
            <w:lang w:val="en-US" w:eastAsia="zh-CN"/>
          </w:rPr>
          <w:t xml:space="preserve">       -  (No sperate hardware) software solution is recommend.  </w:t>
        </w:r>
      </w:moveFrom>
    </w:p>
    <w:p w14:paraId="54484DBF" w14:textId="18F0C156" w:rsidR="004C3AC4" w:rsidRDefault="00201D99">
      <w:pPr>
        <w:ind w:left="720" w:hanging="360"/>
        <w:jc w:val="left"/>
        <w:rPr>
          <w:rFonts w:ascii="BMW Group Light" w:eastAsia="BMW Type Global Regular" w:hAnsi="BMW Group Light" w:cs="BMW Group Light"/>
          <w:sz w:val="20"/>
          <w:lang w:val="en-US" w:eastAsia="zh-CN"/>
        </w:rPr>
      </w:pPr>
      <w:moveFrom w:id="117" w:author="Bai Tao, FG-331" w:date="2018-11-12T13:33:00Z">
        <w:r w:rsidDel="004C3AC4">
          <w:rPr>
            <w:rFonts w:ascii="BMW Group Light" w:eastAsia="BMW Type Global Regular" w:hAnsi="BMW Group Light" w:cs="BMW Group Light"/>
            <w:sz w:val="20"/>
            <w:lang w:val="en-US" w:eastAsia="zh-CN"/>
          </w:rPr>
          <w:t xml:space="preserve">       -  BMW recommended supplier(Will shared with the RFQ documentation) should be take into consideration by priority, but if other products can also satifiy BMW requirements, supplier should inform BMW and get alignment</w:t>
        </w:r>
        <w:del w:id="118" w:author="Bai Tao, FG-331" w:date="2018-11-12T15:16:00Z">
          <w:r w:rsidDel="00997B46">
            <w:rPr>
              <w:rFonts w:ascii="BMW Group Light" w:eastAsia="BMW Type Global Regular" w:hAnsi="BMW Group Light" w:cs="BMW Group Light"/>
              <w:sz w:val="20"/>
              <w:lang w:val="en-US" w:eastAsia="zh-CN"/>
            </w:rPr>
            <w:delText>.</w:delText>
          </w:r>
        </w:del>
      </w:moveFrom>
      <w:moveFromRangeEnd w:id="113"/>
    </w:p>
    <w:p w14:paraId="51A52DB9" w14:textId="4EC77109" w:rsidR="00201D99" w:rsidDel="00997B46" w:rsidRDefault="00201D99">
      <w:pPr>
        <w:ind w:left="720" w:hanging="360"/>
        <w:jc w:val="left"/>
        <w:rPr>
          <w:del w:id="119" w:author="Bai Tao, FG-331" w:date="2018-11-12T15:15:00Z"/>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   </w:t>
      </w:r>
      <w:del w:id="120" w:author="Bai Tao, FG-331" w:date="2018-11-12T13:32:00Z">
        <w:r w:rsidDel="004C3AC4">
          <w:rPr>
            <w:rFonts w:ascii="BMW Group Light" w:eastAsia="BMW Type Global Regular" w:hAnsi="BMW Group Light" w:cs="BMW Group Light"/>
            <w:sz w:val="20"/>
            <w:lang w:val="en-US" w:eastAsia="zh-CN"/>
          </w:rPr>
          <w:delText xml:space="preserve">    -  The contract between E-application supplier and </w:delText>
        </w:r>
        <w:r w:rsidR="00860A67" w:rsidDel="004C3AC4">
          <w:rPr>
            <w:rFonts w:ascii="BMW Group Light" w:eastAsia="BMW Type Global Regular" w:hAnsi="BMW Group Light" w:cs="BMW Group Light"/>
            <w:sz w:val="20"/>
            <w:lang w:val="en-US" w:eastAsia="zh-CN"/>
          </w:rPr>
          <w:delText xml:space="preserve">products (OCR scanning, Face </w:delText>
        </w:r>
        <w:r w:rsidR="00860A67" w:rsidRPr="00201D99" w:rsidDel="004C3AC4">
          <w:rPr>
            <w:rFonts w:ascii="BMW Group Light" w:eastAsia="BMW Type Global Regular" w:hAnsi="BMW Group Light" w:cs="BMW Group Light"/>
            <w:sz w:val="20"/>
            <w:lang w:val="en-US" w:eastAsia="zh-CN"/>
          </w:rPr>
          <w:delText>recognition</w:delText>
        </w:r>
        <w:r w:rsidR="00860A67" w:rsidDel="004C3AC4">
          <w:rPr>
            <w:rFonts w:ascii="BMW Group Light" w:eastAsia="BMW Type Global Regular" w:hAnsi="BMW Group Light" w:cs="BMW Group Light"/>
            <w:sz w:val="20"/>
            <w:lang w:val="en-US" w:eastAsia="zh-CN"/>
          </w:rPr>
          <w:delText xml:space="preserve">, CA </w:delText>
        </w:r>
        <w:r w:rsidR="00860A67" w:rsidRPr="00201D99" w:rsidDel="004C3AC4">
          <w:rPr>
            <w:rFonts w:ascii="BMW Group Light" w:eastAsia="BMW Type Global Regular" w:hAnsi="BMW Group Light" w:cs="BMW Group Light"/>
            <w:sz w:val="20"/>
            <w:lang w:val="en-US" w:eastAsia="zh-CN"/>
          </w:rPr>
          <w:delText>authentication</w:delText>
        </w:r>
        <w:r w:rsidR="00860A67" w:rsidDel="004C3AC4">
          <w:rPr>
            <w:rFonts w:ascii="BMW Group Light" w:eastAsia="BMW Type Global Regular" w:hAnsi="BMW Group Light" w:cs="BMW Group Light"/>
            <w:sz w:val="20"/>
            <w:lang w:val="en-US" w:eastAsia="zh-CN"/>
          </w:rPr>
          <w:delText>) supplier</w:delText>
        </w:r>
        <w:r w:rsidR="00653D9C" w:rsidDel="004C3AC4">
          <w:rPr>
            <w:rFonts w:ascii="BMW Group Light" w:eastAsia="BMW Type Global Regular" w:hAnsi="BMW Group Light" w:cs="BMW Group Light"/>
            <w:sz w:val="20"/>
            <w:lang w:val="en-US" w:eastAsia="zh-CN"/>
          </w:rPr>
          <w:delText xml:space="preserve"> should clearly mention this license should can be used by BMW project and share with BMW regarding the contract details.</w:delText>
        </w:r>
      </w:del>
    </w:p>
    <w:p w14:paraId="2BCD0625" w14:textId="70D9CA62" w:rsidR="001A6253" w:rsidRPr="00D77155" w:rsidDel="00997B46" w:rsidRDefault="001A6253">
      <w:pPr>
        <w:ind w:left="720" w:hanging="360"/>
        <w:jc w:val="left"/>
        <w:rPr>
          <w:del w:id="121" w:author="Bai Tao, FG-331" w:date="2018-11-12T15:16:00Z"/>
          <w:rFonts w:ascii="BMW Group Light" w:eastAsia="BMW Type Global Regular" w:hAnsi="BMW Group Light" w:cs="BMW Group Light"/>
          <w:sz w:val="20"/>
          <w:lang w:val="en-US" w:eastAsia="zh-CN"/>
        </w:rPr>
        <w:pPrChange w:id="122" w:author="Bai Tao, FG-331" w:date="2018-11-12T15:15:00Z">
          <w:pPr>
            <w:jc w:val="left"/>
          </w:pPr>
        </w:pPrChange>
      </w:pPr>
    </w:p>
    <w:p w14:paraId="5FFD3472" w14:textId="77777777" w:rsidR="00C8707E" w:rsidRPr="006A618A" w:rsidRDefault="002616A1"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Tender</w:t>
      </w:r>
      <w:r w:rsidR="003645F9" w:rsidRPr="006A618A">
        <w:rPr>
          <w:rFonts w:ascii="BMW Group Light" w:eastAsia="BMW Type Global Regular" w:hAnsi="BMW Group Light" w:cs="BMW Group Light"/>
          <w:sz w:val="20"/>
          <w:szCs w:val="20"/>
        </w:rPr>
        <w:t xml:space="preserve"> R</w:t>
      </w:r>
      <w:r w:rsidR="00C8707E" w:rsidRPr="006A618A">
        <w:rPr>
          <w:rFonts w:ascii="BMW Group Light" w:eastAsia="BMW Type Global Regular" w:hAnsi="BMW Group Light" w:cs="BMW Group Light"/>
          <w:sz w:val="20"/>
          <w:szCs w:val="20"/>
        </w:rPr>
        <w:t>esponse</w:t>
      </w:r>
    </w:p>
    <w:p w14:paraId="0FD1E7F0" w14:textId="18C96DB0" w:rsidR="00C8707E" w:rsidRPr="006A618A" w:rsidRDefault="00363240" w:rsidP="003D2552">
      <w:pPr>
        <w:ind w:left="720" w:hanging="360"/>
        <w:jc w:val="left"/>
        <w:rPr>
          <w:rFonts w:ascii="BMW Group Light" w:eastAsia="BMW Type Global Regular" w:hAnsi="BMW Group Light" w:cs="BMW Group Light"/>
          <w:sz w:val="20"/>
        </w:rPr>
      </w:pPr>
      <w:bookmarkStart w:id="123" w:name="OLE_LINK1"/>
      <w:bookmarkStart w:id="124" w:name="OLE_LINK2"/>
      <w:r w:rsidRPr="006A618A">
        <w:rPr>
          <w:rFonts w:ascii="BMW Group Light" w:eastAsia="BMW Type Global Regular" w:hAnsi="BMW Group Light" w:cs="BMW Group Light"/>
          <w:sz w:val="20"/>
        </w:rPr>
        <w:t>5.1</w:t>
      </w:r>
      <w:r w:rsidRPr="006A618A">
        <w:rPr>
          <w:rFonts w:ascii="BMW Group Light" w:eastAsia="BMW Type Global Regular" w:hAnsi="BMW Group Light" w:cs="BMW Group Light"/>
          <w:sz w:val="20"/>
        </w:rPr>
        <w:tab/>
        <w:t>P</w:t>
      </w:r>
      <w:r w:rsidR="00C8707E" w:rsidRPr="006A618A">
        <w:rPr>
          <w:rFonts w:ascii="BMW Group Light" w:eastAsia="BMW Type Global Regular" w:hAnsi="BMW Group Light" w:cs="BMW Group Light"/>
          <w:sz w:val="20"/>
        </w:rPr>
        <w:t xml:space="preserve">lease submit a response to this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w:t>
      </w:r>
      <w:r w:rsidR="00C8707E" w:rsidRPr="006A618A">
        <w:rPr>
          <w:rFonts w:ascii="BMW Group Light" w:eastAsia="BMW Type Global Regular" w:hAnsi="BMW Group Light" w:cs="BMW Group Light"/>
          <w:color w:val="000000" w:themeColor="text1"/>
          <w:sz w:val="20"/>
        </w:rPr>
        <w:t xml:space="preserve">document by </w:t>
      </w:r>
      <w:del w:id="125" w:author="Bai Tao, FG-331" w:date="2018-11-12T15:08:00Z">
        <w:r w:rsidR="00680339" w:rsidDel="00C946F6">
          <w:rPr>
            <w:rFonts w:ascii="BMW Group Light" w:eastAsia="BMW Type Global Regular" w:hAnsi="BMW Group Light" w:cs="BMW Group Light"/>
            <w:b/>
            <w:color w:val="000000" w:themeColor="text1"/>
            <w:sz w:val="20"/>
            <w:lang w:eastAsia="zh-CN"/>
          </w:rPr>
          <w:delText>16</w:delText>
        </w:r>
        <w:r w:rsidR="00680339" w:rsidRPr="006A618A" w:rsidDel="00C946F6">
          <w:rPr>
            <w:rFonts w:ascii="BMW Group Light" w:eastAsiaTheme="minorEastAsia" w:hAnsi="BMW Group Light" w:cs="BMW Group Light"/>
            <w:b/>
            <w:color w:val="000000" w:themeColor="text1"/>
            <w:sz w:val="20"/>
            <w:vertAlign w:val="superscript"/>
            <w:lang w:eastAsia="zh-CN"/>
          </w:rPr>
          <w:delText>th</w:delText>
        </w:r>
        <w:r w:rsidR="00680339" w:rsidRPr="006A618A" w:rsidDel="00C946F6">
          <w:rPr>
            <w:rFonts w:ascii="BMW Group Light" w:eastAsiaTheme="minorEastAsia" w:hAnsi="BMW Group Light" w:cs="BMW Group Light"/>
            <w:b/>
            <w:color w:val="000000" w:themeColor="text1"/>
            <w:sz w:val="20"/>
            <w:lang w:eastAsia="zh-CN"/>
          </w:rPr>
          <w:delText xml:space="preserve"> </w:delText>
        </w:r>
      </w:del>
      <w:ins w:id="126" w:author="Bai Tao, FG-331" w:date="2018-11-12T15:08:00Z">
        <w:r w:rsidR="00C946F6">
          <w:rPr>
            <w:rFonts w:ascii="BMW Group Light" w:eastAsia="BMW Type Global Regular" w:hAnsi="BMW Group Light" w:cs="BMW Group Light"/>
            <w:b/>
            <w:color w:val="000000" w:themeColor="text1"/>
            <w:sz w:val="20"/>
            <w:lang w:eastAsia="zh-CN"/>
          </w:rPr>
          <w:t>19</w:t>
        </w:r>
        <w:r w:rsidR="00C946F6" w:rsidRPr="006A618A">
          <w:rPr>
            <w:rFonts w:ascii="BMW Group Light" w:eastAsiaTheme="minorEastAsia" w:hAnsi="BMW Group Light" w:cs="BMW Group Light"/>
            <w:b/>
            <w:color w:val="000000" w:themeColor="text1"/>
            <w:sz w:val="20"/>
            <w:vertAlign w:val="superscript"/>
            <w:lang w:eastAsia="zh-CN"/>
          </w:rPr>
          <w:t>th</w:t>
        </w:r>
        <w:r w:rsidR="00C946F6" w:rsidRPr="006A618A">
          <w:rPr>
            <w:rFonts w:ascii="BMW Group Light" w:eastAsiaTheme="minorEastAsia" w:hAnsi="BMW Group Light" w:cs="BMW Group Light"/>
            <w:b/>
            <w:color w:val="000000" w:themeColor="text1"/>
            <w:sz w:val="20"/>
            <w:lang w:eastAsia="zh-CN"/>
          </w:rPr>
          <w:t xml:space="preserve"> </w:t>
        </w:r>
      </w:ins>
      <w:r w:rsidR="00680339">
        <w:rPr>
          <w:rFonts w:ascii="BMW Group Light" w:eastAsiaTheme="minorEastAsia" w:hAnsi="BMW Group Light" w:cs="BMW Group Light"/>
          <w:b/>
          <w:color w:val="000000" w:themeColor="text1"/>
          <w:sz w:val="20"/>
          <w:lang w:eastAsia="zh-CN"/>
        </w:rPr>
        <w:t>Nov</w:t>
      </w:r>
      <w:r w:rsidR="00C8707E" w:rsidRPr="006A618A">
        <w:rPr>
          <w:rFonts w:ascii="BMW Group Light" w:eastAsia="BMW Type Global Regular" w:hAnsi="BMW Group Light" w:cs="BMW Group Light"/>
          <w:b/>
          <w:color w:val="000000" w:themeColor="text1"/>
          <w:sz w:val="20"/>
          <w:lang w:eastAsia="zh-CN"/>
        </w:rPr>
        <w:t xml:space="preserve">, </w:t>
      </w:r>
      <w:r w:rsidR="00C8707E" w:rsidRPr="006A618A">
        <w:rPr>
          <w:rFonts w:ascii="BMW Group Light" w:eastAsia="BMW Type Global Regular" w:hAnsi="BMW Group Light" w:cs="BMW Group Light"/>
          <w:b/>
          <w:color w:val="000000" w:themeColor="text1"/>
          <w:sz w:val="20"/>
        </w:rPr>
        <w:t>20</w:t>
      </w:r>
      <w:r w:rsidR="00C8707E" w:rsidRPr="006A618A">
        <w:rPr>
          <w:rFonts w:ascii="BMW Group Light" w:eastAsia="BMW Type Global Regular" w:hAnsi="BMW Group Light" w:cs="BMW Group Light"/>
          <w:b/>
          <w:color w:val="000000" w:themeColor="text1"/>
          <w:sz w:val="20"/>
          <w:lang w:eastAsia="zh-CN"/>
        </w:rPr>
        <w:t>1</w:t>
      </w:r>
      <w:r w:rsidR="009613C6" w:rsidRPr="006A618A">
        <w:rPr>
          <w:rFonts w:ascii="BMW Group Light" w:eastAsia="BMW Type Global Regular" w:hAnsi="BMW Group Light" w:cs="BMW Group Light"/>
          <w:b/>
          <w:color w:val="000000" w:themeColor="text1"/>
          <w:sz w:val="20"/>
          <w:lang w:eastAsia="zh-CN"/>
        </w:rPr>
        <w:t>8</w:t>
      </w:r>
      <w:r w:rsidR="00C8707E" w:rsidRPr="006A618A">
        <w:rPr>
          <w:rFonts w:ascii="BMW Group Light" w:eastAsia="BMW Type Global Regular" w:hAnsi="BMW Group Light" w:cs="BMW Group Light"/>
          <w:color w:val="000000" w:themeColor="text1"/>
          <w:sz w:val="20"/>
        </w:rPr>
        <w:t xml:space="preserve">. </w:t>
      </w:r>
      <w:bookmarkEnd w:id="123"/>
      <w:bookmarkEnd w:id="124"/>
      <w:r w:rsidR="00C8707E" w:rsidRPr="006A618A">
        <w:rPr>
          <w:rFonts w:ascii="BMW Group Light" w:eastAsia="BMW Type Global Regular" w:hAnsi="BMW Group Light" w:cs="BMW Group Light"/>
          <w:sz w:val="20"/>
        </w:rPr>
        <w:t xml:space="preserve">If your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document is not received by the date above, your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submission will be disregarded. </w:t>
      </w:r>
    </w:p>
    <w:p w14:paraId="02BB9298" w14:textId="77777777" w:rsidR="00C8707E" w:rsidRPr="006A618A" w:rsidRDefault="00C8707E" w:rsidP="003D2552">
      <w:pPr>
        <w:ind w:left="72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 xml:space="preserve">Please send your </w:t>
      </w:r>
      <w:r w:rsidR="002616A1" w:rsidRPr="006A618A">
        <w:rPr>
          <w:rFonts w:ascii="BMW Group Light" w:eastAsia="BMW Type Global Regular" w:hAnsi="BMW Group Light" w:cs="BMW Group Light"/>
          <w:sz w:val="20"/>
        </w:rPr>
        <w:t>Tender</w:t>
      </w:r>
      <w:r w:rsidRPr="006A618A">
        <w:rPr>
          <w:rFonts w:ascii="BMW Group Light" w:eastAsia="BMW Type Global Regular" w:hAnsi="BMW Group Light" w:cs="BMW Group Light"/>
          <w:sz w:val="20"/>
        </w:rPr>
        <w:t xml:space="preserve"> the attention to: </w:t>
      </w:r>
    </w:p>
    <w:tbl>
      <w:tblPr>
        <w:tblStyle w:val="TableGridLight"/>
        <w:tblW w:w="7836" w:type="dxa"/>
        <w:tblInd w:w="808" w:type="dxa"/>
        <w:tblLayout w:type="fixed"/>
        <w:tblLook w:val="0000" w:firstRow="0" w:lastRow="0" w:firstColumn="0" w:lastColumn="0" w:noHBand="0" w:noVBand="0"/>
      </w:tblPr>
      <w:tblGrid>
        <w:gridCol w:w="3881"/>
        <w:gridCol w:w="3955"/>
      </w:tblGrid>
      <w:tr w:rsidR="00C8707E" w:rsidRPr="006A618A" w14:paraId="79835627" w14:textId="77777777" w:rsidTr="003F70AD">
        <w:trPr>
          <w:trHeight w:val="342"/>
        </w:trPr>
        <w:tc>
          <w:tcPr>
            <w:tcW w:w="3881" w:type="dxa"/>
          </w:tcPr>
          <w:p w14:paraId="44D6D3C0" w14:textId="77777777" w:rsidR="003A134E" w:rsidRPr="00401840" w:rsidRDefault="003A134E" w:rsidP="003A134E">
            <w:pPr>
              <w:pStyle w:val="Absatz"/>
              <w:spacing w:line="240" w:lineRule="auto"/>
              <w:ind w:left="-59"/>
              <w:rPr>
                <w:rFonts w:ascii="BMW Group Light" w:eastAsia="BMW Type Global Regular" w:hAnsi="BMW Group Light" w:cs="BMW Group Light"/>
                <w:sz w:val="20"/>
                <w:lang w:val="en-GB"/>
              </w:rPr>
            </w:pPr>
            <w:bookmarkStart w:id="127" w:name="OLE_LINK12"/>
            <w:bookmarkStart w:id="128" w:name="OLE_LINK19"/>
            <w:r w:rsidRPr="00401840">
              <w:rPr>
                <w:rFonts w:ascii="BMW Group Light" w:eastAsia="BMW Type Global Regular" w:hAnsi="BMW Group Light" w:cs="BMW Group Light"/>
                <w:sz w:val="20"/>
                <w:lang w:val="en-GB"/>
              </w:rPr>
              <w:t xml:space="preserve">BMW AFC, Digitalization </w:t>
            </w:r>
          </w:p>
          <w:p w14:paraId="00864984" w14:textId="77777777" w:rsidR="003A134E" w:rsidRPr="00401840" w:rsidRDefault="003A134E" w:rsidP="003A134E">
            <w:pPr>
              <w:pStyle w:val="Absatz"/>
              <w:spacing w:line="240" w:lineRule="auto"/>
              <w:ind w:left="-59"/>
              <w:rPr>
                <w:rFonts w:ascii="BMW Group Light" w:eastAsia="BMW Type Global Regular" w:hAnsi="BMW Group Light" w:cs="BMW Group Light"/>
                <w:b/>
                <w:sz w:val="20"/>
                <w:lang w:val="en-GB" w:eastAsia="zh-CN"/>
              </w:rPr>
            </w:pPr>
            <w:r w:rsidRPr="00401840">
              <w:rPr>
                <w:rFonts w:ascii="BMW Group Light" w:eastAsia="BMW Type Global Regular" w:hAnsi="BMW Group Light" w:cs="BMW Group Light"/>
                <w:b/>
                <w:sz w:val="20"/>
                <w:lang w:val="en-GB" w:eastAsia="zh-CN"/>
              </w:rPr>
              <w:t>Dee Wu</w:t>
            </w:r>
          </w:p>
          <w:p w14:paraId="3CA936AF" w14:textId="4969A26C" w:rsidR="00FA7B17" w:rsidRPr="001B7B1E" w:rsidRDefault="003A134E" w:rsidP="003D2552">
            <w:pPr>
              <w:pStyle w:val="Absatz"/>
              <w:spacing w:line="240" w:lineRule="auto"/>
              <w:ind w:left="-59"/>
              <w:rPr>
                <w:rFonts w:ascii="BMW Group Light" w:eastAsia="BMW Type Global Regular" w:hAnsi="BMW Group Light" w:cs="BMW Group Light"/>
                <w:sz w:val="20"/>
                <w:highlight w:val="yellow"/>
                <w:lang w:val="en-GB" w:eastAsia="zh-CN"/>
              </w:rPr>
            </w:pPr>
            <w:r w:rsidRPr="00FF232F">
              <w:rPr>
                <w:rFonts w:ascii="BMW Group Light" w:hAnsi="BMW Group Light" w:cs="BMW Group Light"/>
                <w:noProof/>
                <w:sz w:val="20"/>
                <w:lang w:val="en-US"/>
              </w:rPr>
              <w:t>Dee.Wu@bmw.com</w:t>
            </w:r>
          </w:p>
        </w:tc>
        <w:tc>
          <w:tcPr>
            <w:tcW w:w="3955" w:type="dxa"/>
          </w:tcPr>
          <w:p w14:paraId="0AED96F7" w14:textId="77777777" w:rsidR="003A134E" w:rsidRPr="00401840" w:rsidRDefault="003A134E" w:rsidP="003A134E">
            <w:pPr>
              <w:pStyle w:val="Absatz"/>
              <w:spacing w:line="240" w:lineRule="auto"/>
              <w:rPr>
                <w:rFonts w:ascii="BMW Group Light" w:eastAsia="BMW Type Global Regular" w:hAnsi="BMW Group Light" w:cs="BMW Group Light"/>
                <w:sz w:val="20"/>
                <w:lang w:val="en-GB" w:eastAsia="zh-CN"/>
              </w:rPr>
            </w:pPr>
            <w:r w:rsidRPr="00401840">
              <w:rPr>
                <w:rFonts w:ascii="BMW Group Light" w:eastAsia="BMW Type Global Regular" w:hAnsi="BMW Group Light" w:cs="BMW Group Light"/>
                <w:sz w:val="20"/>
                <w:lang w:val="en-GB" w:eastAsia="zh-CN"/>
              </w:rPr>
              <w:t xml:space="preserve">BMW AFC, </w:t>
            </w:r>
            <w:r w:rsidRPr="002B010C">
              <w:rPr>
                <w:rFonts w:ascii="BMW Group Light" w:eastAsia="BMW Type Global Regular" w:hAnsi="BMW Group Light" w:cs="BMW Group Light"/>
                <w:sz w:val="20"/>
                <w:lang w:val="en-GB" w:eastAsia="zh-CN"/>
              </w:rPr>
              <w:t>Digitalization</w:t>
            </w:r>
          </w:p>
          <w:p w14:paraId="57C54311" w14:textId="77777777" w:rsidR="003A134E" w:rsidRPr="00401840" w:rsidRDefault="003A134E" w:rsidP="003A134E">
            <w:pPr>
              <w:pStyle w:val="Absatz"/>
              <w:spacing w:line="240" w:lineRule="auto"/>
              <w:rPr>
                <w:rFonts w:ascii="BMW Group Light" w:eastAsia="BMW Type Global Regular" w:hAnsi="BMW Group Light" w:cs="BMW Group Light"/>
                <w:b/>
                <w:sz w:val="20"/>
                <w:lang w:val="en-GB" w:eastAsia="zh-CN"/>
              </w:rPr>
            </w:pPr>
            <w:r w:rsidRPr="00151B46">
              <w:rPr>
                <w:rFonts w:ascii="BMW Group Light" w:eastAsia="BMW Type Global Regular" w:hAnsi="BMW Group Light" w:cs="BMW Group Light"/>
                <w:b/>
                <w:sz w:val="20"/>
                <w:lang w:val="en-GB" w:eastAsia="zh-CN"/>
              </w:rPr>
              <w:t>Befelein Maximilian</w:t>
            </w:r>
            <w:r w:rsidRPr="00401840" w:rsidDel="002B010C">
              <w:rPr>
                <w:rFonts w:ascii="BMW Group Light" w:eastAsia="BMW Type Global Regular" w:hAnsi="BMW Group Light" w:cs="BMW Group Light"/>
                <w:b/>
                <w:sz w:val="20"/>
                <w:lang w:val="en-GB" w:eastAsia="zh-CN"/>
              </w:rPr>
              <w:t xml:space="preserve"> </w:t>
            </w:r>
          </w:p>
          <w:p w14:paraId="548E7DF7" w14:textId="44F4AB46" w:rsidR="00C8707E" w:rsidRPr="001B7B1E" w:rsidRDefault="003A134E" w:rsidP="003D2552">
            <w:pPr>
              <w:pStyle w:val="Absatz"/>
              <w:spacing w:line="240" w:lineRule="auto"/>
              <w:rPr>
                <w:rFonts w:ascii="BMW Group Light" w:eastAsia="BMW Type Global Regular" w:hAnsi="BMW Group Light" w:cs="BMW Group Light"/>
                <w:sz w:val="20"/>
                <w:highlight w:val="yellow"/>
                <w:lang w:val="en-GB" w:eastAsia="zh-CN"/>
              </w:rPr>
            </w:pPr>
            <w:r w:rsidRPr="00401840">
              <w:rPr>
                <w:rFonts w:ascii="BMW Group Light" w:eastAsia="BMW Type Global Regular" w:hAnsi="BMW Group Light" w:cs="BMW Group Light"/>
                <w:sz w:val="20"/>
                <w:lang w:eastAsia="zh-CN"/>
              </w:rPr>
              <w:t>Maximilian.Befelein@bmw.de</w:t>
            </w:r>
          </w:p>
        </w:tc>
      </w:tr>
      <w:tr w:rsidR="00906D6F" w:rsidRPr="006A618A" w14:paraId="7B4B7517" w14:textId="77777777" w:rsidTr="003F70AD">
        <w:trPr>
          <w:trHeight w:val="354"/>
        </w:trPr>
        <w:tc>
          <w:tcPr>
            <w:tcW w:w="3881" w:type="dxa"/>
          </w:tcPr>
          <w:p w14:paraId="3E8D05D0" w14:textId="77777777" w:rsidR="00906D6F" w:rsidRPr="006A618A" w:rsidRDefault="00220F3A" w:rsidP="003D2552">
            <w:pPr>
              <w:pStyle w:val="Absatz"/>
              <w:spacing w:line="240" w:lineRule="auto"/>
              <w:ind w:left="-59"/>
              <w:rPr>
                <w:rFonts w:ascii="BMW Group Light" w:hAnsi="BMW Group Light" w:cs="BMW Group Light"/>
                <w:noProof/>
                <w:sz w:val="20"/>
                <w:lang w:val="en-US" w:eastAsia="zh-CN"/>
              </w:rPr>
            </w:pPr>
            <w:r w:rsidRPr="006A618A">
              <w:rPr>
                <w:rFonts w:ascii="BMW Group Light" w:eastAsia="BMW Type Global Regular" w:hAnsi="BMW Group Light" w:cs="BMW Group Light"/>
                <w:sz w:val="20"/>
                <w:lang w:val="en-GB"/>
              </w:rPr>
              <w:t xml:space="preserve">BMW AFC, </w:t>
            </w:r>
            <w:r w:rsidRPr="006A618A">
              <w:rPr>
                <w:rFonts w:ascii="BMW Group Light" w:hAnsi="BMW Group Light" w:cs="BMW Group Light"/>
                <w:noProof/>
                <w:sz w:val="20"/>
                <w:lang w:val="en-US" w:eastAsia="zh-CN"/>
              </w:rPr>
              <w:t>P</w:t>
            </w:r>
            <w:r w:rsidRPr="006A618A">
              <w:rPr>
                <w:rFonts w:ascii="BMW Group Light" w:hAnsi="BMW Group Light" w:cs="BMW Group Light" w:hint="eastAsia"/>
                <w:noProof/>
                <w:sz w:val="20"/>
                <w:lang w:val="en-US" w:eastAsia="zh-CN"/>
              </w:rPr>
              <w:t>urchasing</w:t>
            </w:r>
          </w:p>
          <w:p w14:paraId="64393E39" w14:textId="77777777" w:rsidR="001B7B1E" w:rsidRPr="00D77155" w:rsidRDefault="001B7B1E" w:rsidP="003D2552">
            <w:pPr>
              <w:pStyle w:val="Absatz"/>
              <w:spacing w:line="240" w:lineRule="auto"/>
              <w:ind w:left="-59"/>
              <w:rPr>
                <w:rFonts w:ascii="BMW Group Light" w:hAnsi="BMW Group Light" w:cs="BMW Group Light"/>
                <w:b/>
                <w:noProof/>
                <w:sz w:val="20"/>
                <w:highlight w:val="yellow"/>
                <w:lang w:val="en-US" w:eastAsia="zh-CN"/>
              </w:rPr>
            </w:pPr>
            <w:r w:rsidRPr="00D77155">
              <w:rPr>
                <w:rFonts w:ascii="BMW Group Light" w:hAnsi="BMW Group Light" w:cs="BMW Group Light"/>
                <w:b/>
                <w:noProof/>
                <w:sz w:val="20"/>
                <w:lang w:val="en-US" w:eastAsia="zh-CN"/>
              </w:rPr>
              <w:t>Xu Daniel</w:t>
            </w:r>
            <w:r w:rsidRPr="00D77155">
              <w:rPr>
                <w:rFonts w:ascii="BMW Group Light" w:hAnsi="BMW Group Light" w:cs="BMW Group Light"/>
                <w:b/>
                <w:noProof/>
                <w:sz w:val="20"/>
                <w:highlight w:val="yellow"/>
                <w:lang w:val="en-US" w:eastAsia="zh-CN"/>
              </w:rPr>
              <w:t xml:space="preserve"> </w:t>
            </w:r>
          </w:p>
          <w:p w14:paraId="753C965E" w14:textId="50EE2F28" w:rsidR="00220F3A" w:rsidRPr="00D77155" w:rsidRDefault="001B7B1E" w:rsidP="003D2552">
            <w:pPr>
              <w:pStyle w:val="Absatz"/>
              <w:spacing w:line="240" w:lineRule="auto"/>
              <w:ind w:left="-59"/>
              <w:rPr>
                <w:rFonts w:ascii="BMW Group Light" w:hAnsi="BMW Group Light" w:cs="BMW Group Light"/>
                <w:noProof/>
                <w:sz w:val="20"/>
                <w:lang w:val="en-US" w:eastAsia="zh-CN"/>
              </w:rPr>
            </w:pPr>
            <w:r w:rsidRPr="00D77155">
              <w:rPr>
                <w:rFonts w:ascii="BMW Group Light" w:hAnsi="BMW Group Light" w:cs="BMW Group Light"/>
                <w:noProof/>
                <w:sz w:val="20"/>
                <w:lang w:val="en-US" w:eastAsia="zh-CN"/>
              </w:rPr>
              <w:t>Daniel.Xu@bmw.com</w:t>
            </w:r>
          </w:p>
        </w:tc>
        <w:tc>
          <w:tcPr>
            <w:tcW w:w="3955" w:type="dxa"/>
          </w:tcPr>
          <w:p w14:paraId="30617A6D" w14:textId="77777777" w:rsidR="00220F3A" w:rsidRPr="006A618A" w:rsidRDefault="00220F3A" w:rsidP="003D2552">
            <w:pPr>
              <w:pStyle w:val="Absatz"/>
              <w:spacing w:line="240" w:lineRule="auto"/>
              <w:rPr>
                <w:rFonts w:ascii="BMW Group Light" w:hAnsi="BMW Group Light" w:cs="BMW Group Light"/>
                <w:noProof/>
                <w:sz w:val="20"/>
                <w:lang w:val="en-US" w:eastAsia="zh-CN"/>
              </w:rPr>
            </w:pPr>
            <w:r w:rsidRPr="006A618A">
              <w:rPr>
                <w:rFonts w:ascii="BMW Group Light" w:eastAsia="BMW Type Global Regular" w:hAnsi="BMW Group Light" w:cs="BMW Group Light"/>
                <w:sz w:val="20"/>
                <w:lang w:val="en-GB"/>
              </w:rPr>
              <w:t xml:space="preserve">BMW AFC, </w:t>
            </w:r>
            <w:r w:rsidRPr="006A618A">
              <w:rPr>
                <w:rFonts w:ascii="BMW Group Light" w:hAnsi="BMW Group Light" w:cs="BMW Group Light"/>
                <w:noProof/>
                <w:sz w:val="20"/>
                <w:lang w:val="en-US" w:eastAsia="zh-CN"/>
              </w:rPr>
              <w:t>IT</w:t>
            </w:r>
          </w:p>
          <w:p w14:paraId="26A27F31" w14:textId="77777777" w:rsidR="00220F3A" w:rsidRPr="006A618A" w:rsidRDefault="003F70AD" w:rsidP="003D2552">
            <w:pPr>
              <w:pStyle w:val="Absatz"/>
              <w:spacing w:line="240" w:lineRule="auto"/>
              <w:rPr>
                <w:rFonts w:ascii="BMW Group Light" w:hAnsi="BMW Group Light" w:cs="BMW Group Light"/>
                <w:b/>
                <w:noProof/>
                <w:sz w:val="20"/>
                <w:lang w:val="en-US" w:eastAsia="zh-CN"/>
              </w:rPr>
            </w:pPr>
            <w:r w:rsidRPr="006A618A">
              <w:rPr>
                <w:rFonts w:ascii="BMW Group Light" w:hAnsi="BMW Group Light" w:cs="BMW Group Light"/>
                <w:b/>
                <w:noProof/>
                <w:sz w:val="20"/>
                <w:lang w:val="en-US" w:eastAsia="zh-CN"/>
              </w:rPr>
              <w:t>Tao Bai</w:t>
            </w:r>
          </w:p>
          <w:p w14:paraId="42F63B3D" w14:textId="77777777" w:rsidR="00FA7B17" w:rsidRPr="006A618A" w:rsidRDefault="00170366" w:rsidP="003D2552">
            <w:pPr>
              <w:pStyle w:val="Absatz"/>
              <w:spacing w:line="240" w:lineRule="auto"/>
              <w:rPr>
                <w:rFonts w:ascii="BMW Group Light" w:hAnsi="BMW Group Light" w:cs="BMW Group Light"/>
                <w:noProof/>
                <w:sz w:val="20"/>
                <w:lang w:val="en-US" w:eastAsia="zh-CN"/>
              </w:rPr>
            </w:pPr>
            <w:r w:rsidRPr="006A618A">
              <w:rPr>
                <w:rFonts w:ascii="BMW Group Light" w:hAnsi="BMW Group Light" w:cs="BMW Group Light"/>
                <w:noProof/>
                <w:sz w:val="20"/>
                <w:lang w:val="en-US" w:eastAsia="zh-CN"/>
              </w:rPr>
              <w:t>Tao.bai</w:t>
            </w:r>
            <w:r w:rsidR="00FA7B17" w:rsidRPr="006A618A">
              <w:rPr>
                <w:rFonts w:ascii="BMW Group Light" w:hAnsi="BMW Group Light" w:cs="BMW Group Light"/>
                <w:noProof/>
                <w:sz w:val="20"/>
                <w:lang w:val="en-US" w:eastAsia="zh-CN"/>
              </w:rPr>
              <w:t>@bmw.com</w:t>
            </w:r>
          </w:p>
        </w:tc>
      </w:tr>
    </w:tbl>
    <w:bookmarkEnd w:id="127"/>
    <w:bookmarkEnd w:id="128"/>
    <w:p w14:paraId="18D7DCB5" w14:textId="77777777" w:rsidR="00C8707E" w:rsidRPr="006A618A" w:rsidRDefault="00706346" w:rsidP="003D2552">
      <w:pPr>
        <w:ind w:left="709" w:hanging="349"/>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5.2 BMW</w:t>
      </w:r>
      <w:r w:rsidR="00C8707E" w:rsidRPr="006A618A">
        <w:rPr>
          <w:rFonts w:ascii="BMW Group Light" w:eastAsia="BMW Type Global Regular" w:hAnsi="BMW Group Light" w:cs="BMW Group Light"/>
          <w:sz w:val="20"/>
        </w:rPr>
        <w:t xml:space="preserve">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still retain right to release the updates and clarifications as a supplement.</w:t>
      </w:r>
      <w:r w:rsidR="00B327F1" w:rsidRPr="006A618A">
        <w:rPr>
          <w:rFonts w:ascii="BMW Group Light" w:eastAsia="BMW Type Global Regular" w:hAnsi="BMW Group Light" w:cs="BMW Group Light"/>
          <w:sz w:val="20"/>
        </w:rPr>
        <w:t xml:space="preserve"> With a mutual agreement, VENDOR</w:t>
      </w:r>
      <w:r w:rsidR="00C8707E" w:rsidRPr="006A618A">
        <w:rPr>
          <w:rFonts w:ascii="BMW Group Light" w:eastAsia="BMW Type Global Regular" w:hAnsi="BMW Group Light" w:cs="BMW Group Light"/>
          <w:sz w:val="20"/>
        </w:rPr>
        <w:t xml:space="preserve"> should be able to update your proposal or quotation accordingly, and turn in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submission timely. </w:t>
      </w:r>
    </w:p>
    <w:p w14:paraId="2C3ACE38" w14:textId="77777777" w:rsidR="00706346" w:rsidRPr="006A618A" w:rsidRDefault="00706346" w:rsidP="003D2552">
      <w:pPr>
        <w:ind w:left="709" w:hanging="349"/>
        <w:jc w:val="left"/>
        <w:rPr>
          <w:rFonts w:ascii="BMW Group Light" w:eastAsia="BMW Type Global Regular" w:hAnsi="BMW Group Light" w:cs="BMW Group Light"/>
          <w:sz w:val="20"/>
          <w:lang w:eastAsia="zh-CN"/>
        </w:rPr>
      </w:pPr>
    </w:p>
    <w:p w14:paraId="341B7D99" w14:textId="1DAE36F1" w:rsidR="00E36C8E" w:rsidRPr="006A618A" w:rsidRDefault="00CA248B">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5.3</w:t>
      </w:r>
      <w:r w:rsidR="00C8707E" w:rsidRPr="006A618A">
        <w:rPr>
          <w:rFonts w:ascii="BMW Group Light" w:eastAsia="BMW Type Global Regular" w:hAnsi="BMW Group Light" w:cs="BMW Group Light"/>
          <w:sz w:val="20"/>
        </w:rPr>
        <w:t xml:space="preserve"> All questions during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process must be sent to 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b/>
          <w:sz w:val="20"/>
        </w:rPr>
        <w:t>in one single document</w:t>
      </w:r>
      <w:r w:rsidR="00C8707E" w:rsidRPr="006A618A">
        <w:rPr>
          <w:rFonts w:ascii="BMW Group Light" w:eastAsia="BMW Type Global Regular" w:hAnsi="BMW Group Light" w:cs="BMW Group Light"/>
          <w:sz w:val="20"/>
        </w:rPr>
        <w:t xml:space="preserve"> to the individuals noted above. This document should include a versioning for all updates. This document will also be used to provide the respective answers from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For all other questions via email, phone or other channels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xml:space="preserve"> cannot guarantee that the answer is binding.</w:t>
      </w:r>
    </w:p>
    <w:p w14:paraId="6A2AFB54" w14:textId="77777777" w:rsidR="00E66A9A" w:rsidRPr="006A618A" w:rsidRDefault="00E66A9A" w:rsidP="003D2552">
      <w:pPr>
        <w:ind w:left="720" w:hanging="360"/>
        <w:jc w:val="left"/>
        <w:rPr>
          <w:rFonts w:ascii="BMW Group Light" w:eastAsia="BMW Type Global Regular" w:hAnsi="BMW Group Light" w:cs="BMW Group Light"/>
          <w:sz w:val="20"/>
        </w:rPr>
      </w:pPr>
    </w:p>
    <w:p w14:paraId="0DF8B84F" w14:textId="77777777" w:rsidR="00E66A9A" w:rsidRDefault="00E66A9A"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lastRenderedPageBreak/>
        <w:t>5.4 We understand vendor may need to submit supplementary response during the tender process, and if the content of two response conflict, then the latter one shall prevail.</w:t>
      </w:r>
    </w:p>
    <w:p w14:paraId="3359B5B9" w14:textId="77777777" w:rsidR="00E36C8E" w:rsidRDefault="00E36C8E" w:rsidP="003D2552">
      <w:pPr>
        <w:ind w:left="720" w:hanging="360"/>
        <w:jc w:val="left"/>
        <w:rPr>
          <w:rFonts w:ascii="BMW Group Light" w:eastAsia="BMW Type Global Regular" w:hAnsi="BMW Group Light" w:cs="BMW Group Light"/>
          <w:sz w:val="20"/>
        </w:rPr>
      </w:pPr>
    </w:p>
    <w:p w14:paraId="73DA4A28" w14:textId="4AAA5EFA" w:rsidR="00E36C8E" w:rsidRPr="006A618A" w:rsidRDefault="00E36C8E" w:rsidP="003D2552">
      <w:pPr>
        <w:ind w:left="720" w:hanging="360"/>
        <w:jc w:val="left"/>
        <w:rPr>
          <w:rFonts w:ascii="BMW Group Light" w:eastAsia="BMW Type Global Regular" w:hAnsi="BMW Group Light" w:cs="BMW Group Light"/>
          <w:sz w:val="20"/>
        </w:rPr>
      </w:pPr>
      <w:r>
        <w:rPr>
          <w:rFonts w:ascii="BMW Group Light" w:eastAsia="BMW Type Global Regular" w:hAnsi="BMW Group Light" w:cs="BMW Group Light"/>
          <w:sz w:val="20"/>
        </w:rPr>
        <w:t xml:space="preserve">5.5 All the cost should be proper documented into the Quotation template, BMW will not pay </w:t>
      </w:r>
      <w:proofErr w:type="spellStart"/>
      <w:r>
        <w:rPr>
          <w:rFonts w:ascii="BMW Group Light" w:eastAsia="BMW Type Global Regular" w:hAnsi="BMW Group Light" w:cs="BMW Group Light"/>
          <w:sz w:val="20"/>
        </w:rPr>
        <w:t>addtiona</w:t>
      </w:r>
      <w:proofErr w:type="spellEnd"/>
      <w:r>
        <w:rPr>
          <w:rFonts w:ascii="BMW Group Light" w:eastAsia="BMW Type Global Regular" w:hAnsi="BMW Group Light" w:cs="BMW Group Light"/>
          <w:sz w:val="20"/>
        </w:rPr>
        <w:t xml:space="preserve"> cost which is outside of </w:t>
      </w:r>
      <w:proofErr w:type="spellStart"/>
      <w:r>
        <w:rPr>
          <w:rFonts w:ascii="BMW Group Light" w:eastAsia="BMW Type Global Regular" w:hAnsi="BMW Group Light" w:cs="BMW Group Light"/>
          <w:sz w:val="20"/>
        </w:rPr>
        <w:t>Quotaiton</w:t>
      </w:r>
      <w:proofErr w:type="spellEnd"/>
      <w:r>
        <w:rPr>
          <w:rFonts w:ascii="BMW Group Light" w:eastAsia="BMW Type Global Regular" w:hAnsi="BMW Group Light" w:cs="BMW Group Light"/>
          <w:sz w:val="20"/>
        </w:rPr>
        <w:t xml:space="preserve"> template besides </w:t>
      </w:r>
      <w:r w:rsidR="00B361AC">
        <w:rPr>
          <w:rFonts w:ascii="BMW Group Light" w:eastAsia="BMW Type Global Regular" w:hAnsi="BMW Group Light" w:cs="BMW Group Light"/>
          <w:sz w:val="20"/>
        </w:rPr>
        <w:t xml:space="preserve">change of request. </w:t>
      </w:r>
    </w:p>
    <w:p w14:paraId="19C36CAB"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bookmarkStart w:id="129" w:name="OLE_LINK13"/>
      <w:bookmarkStart w:id="130" w:name="OLE_LINK18"/>
      <w:r w:rsidRPr="006A618A">
        <w:rPr>
          <w:rFonts w:ascii="BMW Group Light" w:eastAsia="BMW Type Global Regular" w:hAnsi="BMW Group Light" w:cs="BMW Group Light"/>
          <w:sz w:val="20"/>
          <w:szCs w:val="20"/>
        </w:rPr>
        <w:t>Selection C</w:t>
      </w:r>
      <w:r w:rsidR="00C8707E" w:rsidRPr="006A618A">
        <w:rPr>
          <w:rFonts w:ascii="BMW Group Light" w:eastAsia="BMW Type Global Regular" w:hAnsi="BMW Group Light" w:cs="BMW Group Light"/>
          <w:sz w:val="20"/>
          <w:szCs w:val="20"/>
        </w:rPr>
        <w:t>riteria</w:t>
      </w:r>
      <w:r w:rsidRPr="006A618A">
        <w:rPr>
          <w:rFonts w:ascii="BMW Group Light" w:eastAsia="BMW Type Global Regular" w:hAnsi="BMW Group Light" w:cs="BMW Group Light"/>
          <w:sz w:val="20"/>
          <w:szCs w:val="20"/>
        </w:rPr>
        <w:t xml:space="preserve"> &amp; Tender Timeline</w:t>
      </w:r>
    </w:p>
    <w:bookmarkEnd w:id="129"/>
    <w:bookmarkEnd w:id="130"/>
    <w:p w14:paraId="792C97E9" w14:textId="77777777" w:rsidR="00C8707E" w:rsidRPr="006A618A" w:rsidRDefault="00C8707E" w:rsidP="003D2552">
      <w:pPr>
        <w:pStyle w:val="ListParagraph"/>
        <w:numPr>
          <w:ilvl w:val="1"/>
          <w:numId w:val="4"/>
        </w:numPr>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 xml:space="preserve">will make the final VENDOR selection based on the following criteria: </w:t>
      </w:r>
    </w:p>
    <w:p w14:paraId="3ECCC3E6" w14:textId="77777777" w:rsidR="006C1F85" w:rsidRPr="006A618A" w:rsidRDefault="006C1F85" w:rsidP="003D2552">
      <w:pPr>
        <w:pStyle w:val="ListParagraph"/>
        <w:ind w:left="1080"/>
        <w:rPr>
          <w:rFonts w:ascii="BMW Group Light" w:eastAsia="BMW Type Global Regular" w:hAnsi="BMW Group Light" w:cs="BMW Group Light"/>
          <w:sz w:val="20"/>
          <w:szCs w:val="20"/>
        </w:rPr>
      </w:pPr>
    </w:p>
    <w:p w14:paraId="50842AF1"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level to which the proposed response meets the business and the commercial requirements.</w:t>
      </w:r>
    </w:p>
    <w:p w14:paraId="797037F7"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degree to which the proposed response meet acceptable levels of performance.</w:t>
      </w:r>
    </w:p>
    <w:p w14:paraId="611FE575"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VENDOR's capability to fully support its proposal.</w:t>
      </w:r>
    </w:p>
    <w:p w14:paraId="1FB2948B"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competitiveness of the price quoted for all services.</w:t>
      </w:r>
    </w:p>
    <w:p w14:paraId="20F96693"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acceptability of the VENDOR's legal and financial standing.</w:t>
      </w:r>
    </w:p>
    <w:p w14:paraId="1AE0D339"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Compliance to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Terms and Conditions.</w:t>
      </w:r>
    </w:p>
    <w:p w14:paraId="3E13DF90" w14:textId="77777777" w:rsidR="009563FA" w:rsidRPr="006A618A" w:rsidRDefault="009563FA"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hint="eastAsia"/>
          <w:sz w:val="20"/>
          <w:szCs w:val="20"/>
        </w:rPr>
        <w:t>Other value-added services can be provided.</w:t>
      </w:r>
    </w:p>
    <w:p w14:paraId="1B747773" w14:textId="77777777" w:rsidR="00F326D2" w:rsidRPr="006A618A" w:rsidRDefault="00F326D2"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Theme="minorEastAsia" w:hAnsi="BMW Group Light" w:cs="BMW Group Light"/>
          <w:sz w:val="20"/>
          <w:szCs w:val="20"/>
        </w:rPr>
        <w:t>The appropriate emergency response pl</w:t>
      </w:r>
      <w:r w:rsidR="008A24CA" w:rsidRPr="006A618A">
        <w:rPr>
          <w:rFonts w:ascii="BMW Group Light" w:eastAsiaTheme="minorEastAsia" w:hAnsi="BMW Group Light" w:cs="BMW Group Light"/>
          <w:sz w:val="20"/>
          <w:szCs w:val="20"/>
        </w:rPr>
        <w:t>an and business continuity plan, also necessary fines and penalties.</w:t>
      </w:r>
    </w:p>
    <w:p w14:paraId="5E172BFA" w14:textId="77777777" w:rsidR="00F326D2" w:rsidRPr="006A618A" w:rsidRDefault="001E0462"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appropriate transition plan to guarantee enough time for seamless transition when the contract comes to the end of the term.</w:t>
      </w:r>
    </w:p>
    <w:p w14:paraId="39FEEE50" w14:textId="77777777" w:rsidR="00C8707E" w:rsidRPr="006A618A" w:rsidRDefault="00C8707E" w:rsidP="003D2552">
      <w:pPr>
        <w:jc w:val="left"/>
        <w:rPr>
          <w:rFonts w:ascii="BMW Group Light" w:eastAsia="BMW Type Global Regular" w:hAnsi="BMW Group Light" w:cs="BMW Group Light"/>
          <w:sz w:val="20"/>
        </w:rPr>
      </w:pPr>
    </w:p>
    <w:p w14:paraId="04093A66" w14:textId="77777777" w:rsidR="00C8707E" w:rsidRPr="006A618A" w:rsidRDefault="00F1123F"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6.2</w:t>
      </w:r>
      <w:r w:rsidR="00C8707E" w:rsidRPr="006A618A">
        <w:rPr>
          <w:rFonts w:ascii="BMW Group Light" w:eastAsia="BMW Type Global Regular" w:hAnsi="BMW Group Light" w:cs="BMW Group Light"/>
          <w:sz w:val="20"/>
        </w:rPr>
        <w:tab/>
      </w:r>
      <w:r w:rsidR="00C8707E" w:rsidRPr="006A618A">
        <w:rPr>
          <w:rFonts w:ascii="BMW Group Light" w:hAnsi="BMW Group Light" w:cs="BMW Group Light"/>
          <w:sz w:val="20"/>
          <w:lang w:eastAsia="zh-CN"/>
        </w:rPr>
        <w:t>Detailed timeline</w:t>
      </w:r>
      <w:r w:rsidR="00DC4485" w:rsidRPr="006A618A">
        <w:rPr>
          <w:rFonts w:ascii="BMW Group Light" w:hAnsi="BMW Group Light" w:cs="BMW Group Light" w:hint="eastAsia"/>
          <w:sz w:val="20"/>
          <w:lang w:eastAsia="zh-CN"/>
        </w:rPr>
        <w:t xml:space="preserve"> (</w:t>
      </w:r>
      <w:r w:rsidR="00DC4485" w:rsidRPr="006A618A">
        <w:rPr>
          <w:rFonts w:ascii="BMW Group Light" w:hAnsi="BMW Group Light" w:cs="BMW Group Light"/>
          <w:sz w:val="20"/>
          <w:lang w:eastAsia="zh-CN"/>
        </w:rPr>
        <w:t>please be noted below timeline is still flexible subject to BMW AFC adjustment)</w:t>
      </w:r>
    </w:p>
    <w:tbl>
      <w:tblPr>
        <w:tblStyle w:val="TableGrid"/>
        <w:tblW w:w="8005" w:type="dxa"/>
        <w:tblInd w:w="720" w:type="dxa"/>
        <w:tblLook w:val="04A0" w:firstRow="1" w:lastRow="0" w:firstColumn="1" w:lastColumn="0" w:noHBand="0" w:noVBand="1"/>
      </w:tblPr>
      <w:tblGrid>
        <w:gridCol w:w="4428"/>
        <w:gridCol w:w="3577"/>
      </w:tblGrid>
      <w:tr w:rsidR="003645F9" w:rsidRPr="006A618A" w14:paraId="3633D22E" w14:textId="77777777" w:rsidTr="003645F9">
        <w:trPr>
          <w:trHeight w:val="317"/>
        </w:trPr>
        <w:tc>
          <w:tcPr>
            <w:tcW w:w="4428" w:type="dxa"/>
            <w:shd w:val="clear" w:color="auto" w:fill="4F81BD" w:themeFill="accent1"/>
          </w:tcPr>
          <w:p w14:paraId="71120B88" w14:textId="77777777" w:rsidR="003645F9" w:rsidRPr="006A618A" w:rsidRDefault="003645F9" w:rsidP="003D2552">
            <w:pPr>
              <w:jc w:val="left"/>
              <w:rPr>
                <w:rFonts w:ascii="BMWTypeCondensedRegular" w:eastAsia="BMW Type Global Regular" w:hAnsi="BMWTypeCondensedRegular" w:cs="BMW Type Global Regular"/>
                <w:b/>
                <w:color w:val="FFFFFF" w:themeColor="background1"/>
                <w:sz w:val="20"/>
              </w:rPr>
            </w:pPr>
            <w:r w:rsidRPr="006A618A">
              <w:rPr>
                <w:rFonts w:ascii="BMWTypeCondensedRegular" w:eastAsia="BMW Type Global Regular" w:hAnsi="BMWTypeCondensedRegular" w:cs="BMW Type Global Regular"/>
                <w:b/>
                <w:color w:val="FFFFFF" w:themeColor="background1"/>
                <w:sz w:val="20"/>
              </w:rPr>
              <w:t>Project milestone</w:t>
            </w:r>
          </w:p>
        </w:tc>
        <w:tc>
          <w:tcPr>
            <w:tcW w:w="3577" w:type="dxa"/>
            <w:shd w:val="clear" w:color="auto" w:fill="4F81BD" w:themeFill="accent1"/>
          </w:tcPr>
          <w:p w14:paraId="5C514E40" w14:textId="77777777" w:rsidR="003645F9" w:rsidRPr="006A618A" w:rsidRDefault="003645F9" w:rsidP="003D2552">
            <w:pPr>
              <w:jc w:val="left"/>
              <w:rPr>
                <w:rFonts w:ascii="BMWTypeCondensedRegular" w:eastAsia="BMW Type Global Regular" w:hAnsi="BMWTypeCondensedRegular" w:cs="BMW Type Global Regular"/>
                <w:b/>
                <w:color w:val="FFFFFF" w:themeColor="background1"/>
                <w:sz w:val="20"/>
              </w:rPr>
            </w:pPr>
            <w:r w:rsidRPr="006A618A">
              <w:rPr>
                <w:rFonts w:ascii="BMWTypeCondensedRegular" w:eastAsia="BMW Type Global Regular" w:hAnsi="BMWTypeCondensedRegular" w:cs="BMW Type Global Regular"/>
                <w:b/>
                <w:color w:val="FFFFFF" w:themeColor="background1"/>
                <w:sz w:val="20"/>
              </w:rPr>
              <w:t>Time</w:t>
            </w:r>
          </w:p>
        </w:tc>
      </w:tr>
      <w:tr w:rsidR="003645F9" w:rsidRPr="006A618A" w14:paraId="6CCD7522" w14:textId="77777777" w:rsidTr="00D77155">
        <w:trPr>
          <w:trHeight w:val="300"/>
        </w:trPr>
        <w:tc>
          <w:tcPr>
            <w:tcW w:w="4428" w:type="dxa"/>
            <w:noWrap/>
            <w:hideMark/>
          </w:tcPr>
          <w:p w14:paraId="7D12FBE2"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 xml:space="preserve">Biz &amp; IT RFQ Release  </w:t>
            </w:r>
          </w:p>
        </w:tc>
        <w:tc>
          <w:tcPr>
            <w:tcW w:w="3577" w:type="dxa"/>
            <w:shd w:val="clear" w:color="auto" w:fill="FFFFFF" w:themeFill="background1"/>
            <w:noWrap/>
          </w:tcPr>
          <w:p w14:paraId="5C5610C0" w14:textId="0C176106" w:rsidR="003645F9" w:rsidRPr="00AD06EE" w:rsidRDefault="00680339" w:rsidP="003D2552">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5</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 xml:space="preserve"> 2018</w:t>
            </w:r>
          </w:p>
        </w:tc>
      </w:tr>
      <w:tr w:rsidR="003645F9" w:rsidRPr="006A618A" w14:paraId="76E2908D" w14:textId="77777777" w:rsidTr="00D77155">
        <w:trPr>
          <w:trHeight w:val="300"/>
        </w:trPr>
        <w:tc>
          <w:tcPr>
            <w:tcW w:w="4428" w:type="dxa"/>
            <w:noWrap/>
            <w:hideMark/>
          </w:tcPr>
          <w:p w14:paraId="21137BF6" w14:textId="77777777" w:rsidR="003645F9" w:rsidRPr="00AD06EE" w:rsidRDefault="003645F9" w:rsidP="003D2552">
            <w:pPr>
              <w:jc w:val="left"/>
              <w:rPr>
                <w:rFonts w:ascii="BMW Group Light" w:eastAsiaTheme="minorEastAsia" w:hAnsi="BMW Group Light" w:cs="BMW Group Light"/>
                <w:sz w:val="20"/>
                <w:lang w:val="en-US" w:eastAsia="zh-CN"/>
              </w:rPr>
            </w:pPr>
            <w:bookmarkStart w:id="131" w:name="_Hlk522264500"/>
            <w:r w:rsidRPr="00AD06EE">
              <w:rPr>
                <w:rFonts w:ascii="BMW Group Light" w:eastAsiaTheme="minorEastAsia" w:hAnsi="BMW Group Light" w:cs="BMW Group Light"/>
                <w:sz w:val="20"/>
                <w:lang w:val="en-US" w:eastAsia="zh-CN"/>
              </w:rPr>
              <w:t>Bidding Briefing Meeting &amp; Supplier Q&amp;A</w:t>
            </w:r>
          </w:p>
        </w:tc>
        <w:tc>
          <w:tcPr>
            <w:tcW w:w="3577" w:type="dxa"/>
            <w:shd w:val="clear" w:color="auto" w:fill="FFFFFF" w:themeFill="background1"/>
            <w:noWrap/>
          </w:tcPr>
          <w:p w14:paraId="03874158" w14:textId="61700BF5"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6</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bookmarkEnd w:id="131"/>
      <w:tr w:rsidR="003645F9" w:rsidRPr="006A618A" w14:paraId="1803095F" w14:textId="77777777" w:rsidTr="00D77155">
        <w:trPr>
          <w:trHeight w:val="300"/>
        </w:trPr>
        <w:tc>
          <w:tcPr>
            <w:tcW w:w="4428" w:type="dxa"/>
            <w:noWrap/>
            <w:hideMark/>
          </w:tcPr>
          <w:p w14:paraId="6CD06B47"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 xml:space="preserve">Vendor the 1st draft Proposal to BMW </w:t>
            </w:r>
          </w:p>
        </w:tc>
        <w:tc>
          <w:tcPr>
            <w:tcW w:w="3577" w:type="dxa"/>
            <w:shd w:val="clear" w:color="auto" w:fill="FFFFFF" w:themeFill="background1"/>
            <w:noWrap/>
          </w:tcPr>
          <w:p w14:paraId="12B07EF4" w14:textId="54028D53"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 xml:space="preserve">Nov </w:t>
            </w:r>
            <w:r w:rsidR="004D0D8F">
              <w:rPr>
                <w:rFonts w:ascii="BMW Group Light" w:eastAsiaTheme="minorEastAsia" w:hAnsi="BMW Group Light" w:cs="BMW Group Light"/>
                <w:sz w:val="20"/>
                <w:lang w:val="en-US" w:eastAsia="zh-CN"/>
              </w:rPr>
              <w:t>19</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tr w:rsidR="003645F9" w:rsidRPr="006A618A" w14:paraId="4BE2BC28" w14:textId="77777777" w:rsidTr="003645F9">
        <w:trPr>
          <w:trHeight w:val="300"/>
        </w:trPr>
        <w:tc>
          <w:tcPr>
            <w:tcW w:w="4428" w:type="dxa"/>
            <w:noWrap/>
          </w:tcPr>
          <w:p w14:paraId="478B33DD"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BMW feedback to 1st draft proposal</w:t>
            </w:r>
          </w:p>
        </w:tc>
        <w:tc>
          <w:tcPr>
            <w:tcW w:w="3577" w:type="dxa"/>
            <w:shd w:val="clear" w:color="auto" w:fill="FFFFFF" w:themeFill="background1"/>
            <w:noWrap/>
          </w:tcPr>
          <w:p w14:paraId="42518186" w14:textId="3DBDC701"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 xml:space="preserve">Nov </w:t>
            </w:r>
            <w:r w:rsidR="00854016">
              <w:rPr>
                <w:rFonts w:ascii="BMW Group Light" w:eastAsiaTheme="minorEastAsia" w:hAnsi="BMW Group Light" w:cs="BMW Group Light"/>
                <w:sz w:val="20"/>
                <w:lang w:val="en-US" w:eastAsia="zh-CN"/>
              </w:rPr>
              <w:t>21</w:t>
            </w:r>
            <w:r w:rsidRPr="00D77155">
              <w:rPr>
                <w:rFonts w:ascii="BMW Group Light" w:eastAsiaTheme="minorEastAsia" w:hAnsi="BMW Group Light" w:cs="BMW Group Light"/>
                <w:sz w:val="20"/>
                <w:vertAlign w:val="superscript"/>
                <w:lang w:val="en-US" w:eastAsia="zh-CN"/>
              </w:rPr>
              <w:t>st</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tr w:rsidR="003645F9" w:rsidRPr="006A618A" w14:paraId="571DE3A1" w14:textId="77777777" w:rsidTr="00D77155">
        <w:trPr>
          <w:trHeight w:val="300"/>
        </w:trPr>
        <w:tc>
          <w:tcPr>
            <w:tcW w:w="4428" w:type="dxa"/>
            <w:noWrap/>
            <w:hideMark/>
          </w:tcPr>
          <w:p w14:paraId="54593980"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Vendor Presentation with updated version</w:t>
            </w:r>
          </w:p>
        </w:tc>
        <w:tc>
          <w:tcPr>
            <w:tcW w:w="3577" w:type="dxa"/>
            <w:shd w:val="clear" w:color="auto" w:fill="FFFFFF" w:themeFill="background1"/>
            <w:noWrap/>
          </w:tcPr>
          <w:p w14:paraId="7DFFBDB6" w14:textId="19F50D18"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22</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RPr="00AD06EE" w:rsidDel="001B7B1E">
              <w:rPr>
                <w:rFonts w:ascii="BMW Group Light" w:eastAsiaTheme="minorEastAsia" w:hAnsi="BMW Group Light" w:cs="BMW Group Light"/>
                <w:sz w:val="20"/>
                <w:lang w:val="en-US" w:eastAsia="zh-CN"/>
              </w:rPr>
              <w:t xml:space="preserve"> </w:t>
            </w:r>
          </w:p>
        </w:tc>
      </w:tr>
      <w:tr w:rsidR="003645F9" w:rsidRPr="006A618A" w14:paraId="71168275" w14:textId="77777777" w:rsidTr="003645F9">
        <w:trPr>
          <w:trHeight w:val="300"/>
        </w:trPr>
        <w:tc>
          <w:tcPr>
            <w:tcW w:w="4428" w:type="dxa"/>
            <w:noWrap/>
          </w:tcPr>
          <w:p w14:paraId="30B282B6"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Q&amp;A  &amp; on-site visit (if needed)</w:t>
            </w:r>
          </w:p>
        </w:tc>
        <w:tc>
          <w:tcPr>
            <w:tcW w:w="3577" w:type="dxa"/>
            <w:shd w:val="clear" w:color="auto" w:fill="FFFFFF" w:themeFill="background1"/>
            <w:noWrap/>
          </w:tcPr>
          <w:p w14:paraId="4B4D572F" w14:textId="690404AB" w:rsidR="003645F9" w:rsidRPr="00AD06EE" w:rsidRDefault="00854016" w:rsidP="003D2552">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NA</w:t>
            </w:r>
          </w:p>
        </w:tc>
      </w:tr>
      <w:tr w:rsidR="003645F9" w:rsidRPr="006A618A" w14:paraId="758D3210" w14:textId="77777777" w:rsidTr="00D77155">
        <w:trPr>
          <w:trHeight w:val="300"/>
        </w:trPr>
        <w:tc>
          <w:tcPr>
            <w:tcW w:w="4428" w:type="dxa"/>
            <w:shd w:val="clear" w:color="auto" w:fill="auto"/>
            <w:noWrap/>
            <w:hideMark/>
          </w:tcPr>
          <w:p w14:paraId="0797C149"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Vendor provide the final proposal and quotation</w:t>
            </w:r>
          </w:p>
        </w:tc>
        <w:tc>
          <w:tcPr>
            <w:tcW w:w="3577" w:type="dxa"/>
            <w:shd w:val="clear" w:color="auto" w:fill="auto"/>
            <w:noWrap/>
          </w:tcPr>
          <w:p w14:paraId="63DECDE2" w14:textId="3B8DC6F0"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23</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RPr="00AD06EE" w:rsidDel="001B7B1E">
              <w:rPr>
                <w:rFonts w:ascii="BMW Group Light" w:eastAsiaTheme="minorEastAsia" w:hAnsi="BMW Group Light" w:cs="BMW Group Light"/>
                <w:sz w:val="20"/>
                <w:lang w:val="en-US" w:eastAsia="zh-CN"/>
              </w:rPr>
              <w:t xml:space="preserve"> </w:t>
            </w:r>
          </w:p>
        </w:tc>
      </w:tr>
      <w:tr w:rsidR="003645F9" w:rsidRPr="006A618A" w14:paraId="444A0B38" w14:textId="77777777" w:rsidTr="00D77155">
        <w:trPr>
          <w:trHeight w:val="300"/>
        </w:trPr>
        <w:tc>
          <w:tcPr>
            <w:tcW w:w="4428" w:type="dxa"/>
            <w:shd w:val="clear" w:color="auto" w:fill="auto"/>
            <w:noWrap/>
            <w:hideMark/>
          </w:tcPr>
          <w:p w14:paraId="44C67D48"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Evaluation</w:t>
            </w:r>
            <w:r w:rsidR="00DD4C3A" w:rsidRPr="00AD06EE">
              <w:rPr>
                <w:rFonts w:ascii="BMW Group Light" w:eastAsiaTheme="minorEastAsia" w:hAnsi="BMW Group Light" w:cs="BMW Group Light"/>
                <w:sz w:val="20"/>
                <w:lang w:val="en-US" w:eastAsia="zh-CN"/>
              </w:rPr>
              <w:t xml:space="preserve"> </w:t>
            </w:r>
            <w:r w:rsidRPr="00AD06EE">
              <w:rPr>
                <w:rFonts w:ascii="BMW Group Light" w:eastAsiaTheme="minorEastAsia" w:hAnsi="BMW Group Light" w:cs="BMW Group Light"/>
                <w:sz w:val="20"/>
                <w:lang w:val="en-US" w:eastAsia="zh-CN"/>
              </w:rPr>
              <w:t>+</w:t>
            </w:r>
            <w:r w:rsidR="00DD4C3A" w:rsidRPr="00AD06EE">
              <w:rPr>
                <w:rFonts w:ascii="BMW Group Light" w:eastAsiaTheme="minorEastAsia" w:hAnsi="BMW Group Light" w:cs="BMW Group Light"/>
                <w:sz w:val="20"/>
                <w:lang w:val="en-US" w:eastAsia="zh-CN"/>
              </w:rPr>
              <w:t xml:space="preserve"> </w:t>
            </w:r>
            <w:r w:rsidRPr="00AD06EE">
              <w:rPr>
                <w:rFonts w:ascii="BMW Group Light" w:eastAsiaTheme="minorEastAsia" w:hAnsi="BMW Group Light" w:cs="BMW Group Light"/>
                <w:sz w:val="20"/>
                <w:lang w:val="en-US" w:eastAsia="zh-CN"/>
              </w:rPr>
              <w:t>TSR</w:t>
            </w:r>
          </w:p>
        </w:tc>
        <w:tc>
          <w:tcPr>
            <w:tcW w:w="3577" w:type="dxa"/>
            <w:shd w:val="clear" w:color="auto" w:fill="auto"/>
            <w:noWrap/>
          </w:tcPr>
          <w:p w14:paraId="0DC11B89" w14:textId="0FCBF04A"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Dec 7</w:t>
            </w:r>
            <w:r w:rsidRPr="00D77155">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Del="001B7B1E">
              <w:rPr>
                <w:rFonts w:ascii="BMW Group Light" w:eastAsiaTheme="minorEastAsia" w:hAnsi="BMW Group Light" w:cs="BMW Group Light"/>
                <w:sz w:val="20"/>
                <w:lang w:val="en-US" w:eastAsia="zh-CN"/>
              </w:rPr>
              <w:t xml:space="preserve"> </w:t>
            </w:r>
          </w:p>
        </w:tc>
      </w:tr>
      <w:tr w:rsidR="003645F9" w:rsidRPr="006A618A" w14:paraId="146DB978" w14:textId="77777777" w:rsidTr="00D77155">
        <w:trPr>
          <w:trHeight w:val="300"/>
        </w:trPr>
        <w:tc>
          <w:tcPr>
            <w:tcW w:w="4428" w:type="dxa"/>
            <w:noWrap/>
            <w:hideMark/>
          </w:tcPr>
          <w:p w14:paraId="679D42E0"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Supplier Contract Sign off</w:t>
            </w:r>
          </w:p>
        </w:tc>
        <w:tc>
          <w:tcPr>
            <w:tcW w:w="3577" w:type="dxa"/>
            <w:shd w:val="clear" w:color="auto" w:fill="FFFFFF" w:themeFill="background1"/>
            <w:noWrap/>
          </w:tcPr>
          <w:p w14:paraId="171B7BEC" w14:textId="37D4305B" w:rsidR="003645F9" w:rsidRPr="00AD06EE" w:rsidRDefault="00854016" w:rsidP="00363240">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Dec 31</w:t>
            </w:r>
            <w:r w:rsidRPr="00D77155">
              <w:rPr>
                <w:rFonts w:ascii="BMW Group Light" w:eastAsiaTheme="minorEastAsia" w:hAnsi="BMW Group Light" w:cs="BMW Group Light"/>
                <w:sz w:val="20"/>
                <w:vertAlign w:val="superscript"/>
                <w:lang w:val="en-US" w:eastAsia="zh-CN"/>
              </w:rPr>
              <w:t>st</w:t>
            </w:r>
            <w:r>
              <w:rPr>
                <w:rFonts w:ascii="BMW Group Light" w:eastAsiaTheme="minorEastAsia" w:hAnsi="BMW Group Light" w:cs="BMW Group Light"/>
                <w:sz w:val="20"/>
                <w:lang w:val="en-US" w:eastAsia="zh-CN"/>
              </w:rPr>
              <w:t xml:space="preserve"> 2018</w:t>
            </w:r>
          </w:p>
        </w:tc>
      </w:tr>
    </w:tbl>
    <w:p w14:paraId="5070F4ED" w14:textId="77777777" w:rsidR="00F1123F" w:rsidRPr="006A618A" w:rsidRDefault="00F1123F" w:rsidP="003D2552">
      <w:pPr>
        <w:jc w:val="left"/>
        <w:rPr>
          <w:rFonts w:ascii="BMW Group Light" w:eastAsiaTheme="minorEastAsia" w:hAnsi="BMW Group Light" w:cs="BMW Group Light"/>
          <w:sz w:val="20"/>
          <w:lang w:eastAsia="zh-CN"/>
        </w:rPr>
      </w:pPr>
    </w:p>
    <w:p w14:paraId="18711B1E" w14:textId="77777777" w:rsidR="00C8707E" w:rsidRPr="006A618A" w:rsidRDefault="003645F9" w:rsidP="003D2552">
      <w:pPr>
        <w:pStyle w:val="Heading2"/>
        <w:numPr>
          <w:ilvl w:val="0"/>
          <w:numId w:val="4"/>
        </w:numPr>
        <w:spacing w:after="12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N</w:t>
      </w:r>
      <w:r w:rsidR="00C8707E" w:rsidRPr="006A618A">
        <w:rPr>
          <w:rFonts w:ascii="BMW Group Light" w:eastAsia="BMW Type Global Regular" w:hAnsi="BMW Group Light" w:cs="BMW Group Light"/>
          <w:sz w:val="20"/>
          <w:szCs w:val="20"/>
        </w:rPr>
        <w:t>otification</w:t>
      </w:r>
    </w:p>
    <w:p w14:paraId="4629FA68" w14:textId="77777777" w:rsidR="00C8707E" w:rsidRPr="006A618A" w:rsidRDefault="00C8707E" w:rsidP="003D2552">
      <w:pPr>
        <w:ind w:left="72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 xml:space="preserve">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rPr>
        <w:t xml:space="preserve">will notify acceptance in writing to the successful VENDOR. After the contract is agreed, 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rPr>
        <w:t>will notify each unsuccessful VENDOR as soon as is reasonably practicable.</w:t>
      </w:r>
      <w:r w:rsidRPr="006A618A">
        <w:rPr>
          <w:rFonts w:ascii="BMW Group Light" w:eastAsia="BMW Type Global Regular" w:hAnsi="BMW Group Light" w:cs="BMW Group Light"/>
          <w:sz w:val="20"/>
          <w:lang w:eastAsia="zh-CN"/>
        </w:rPr>
        <w:t xml:space="preserve"> 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lang w:eastAsia="zh-CN"/>
        </w:rPr>
        <w:t xml:space="preserve">reserves the right to nominate VENDOR for all or just specific elements of this </w:t>
      </w:r>
      <w:r w:rsidR="002616A1" w:rsidRPr="006A618A">
        <w:rPr>
          <w:rFonts w:ascii="BMW Group Light" w:eastAsia="BMW Type Global Regular" w:hAnsi="BMW Group Light" w:cs="BMW Group Light"/>
          <w:sz w:val="20"/>
          <w:lang w:eastAsia="zh-CN"/>
        </w:rPr>
        <w:t>Tender</w:t>
      </w:r>
      <w:r w:rsidRPr="006A618A">
        <w:rPr>
          <w:rFonts w:ascii="BMW Group Light" w:eastAsia="BMW Type Global Regular" w:hAnsi="BMW Group Light" w:cs="BMW Group Light"/>
          <w:sz w:val="20"/>
          <w:lang w:eastAsia="zh-CN"/>
        </w:rPr>
        <w:t>.</w:t>
      </w:r>
    </w:p>
    <w:p w14:paraId="53783D93" w14:textId="77777777" w:rsidR="00706346" w:rsidRPr="006A618A" w:rsidRDefault="00706346" w:rsidP="003D2552">
      <w:pPr>
        <w:ind w:left="720"/>
        <w:jc w:val="left"/>
        <w:rPr>
          <w:rFonts w:ascii="BMW Group Light" w:eastAsia="BMW Type Global Regular" w:hAnsi="BMW Group Light" w:cs="BMW Group Light"/>
          <w:sz w:val="20"/>
          <w:lang w:eastAsia="zh-CN"/>
        </w:rPr>
      </w:pPr>
    </w:p>
    <w:p w14:paraId="46DF096B" w14:textId="77777777" w:rsidR="00391D6D" w:rsidRPr="006A618A" w:rsidRDefault="00C8707E" w:rsidP="003D2552">
      <w:pPr>
        <w:pStyle w:val="Heading2"/>
        <w:tabs>
          <w:tab w:val="left" w:pos="720"/>
        </w:tabs>
        <w:spacing w:before="120" w:after="120"/>
        <w:ind w:left="720" w:hanging="360"/>
        <w:jc w:val="left"/>
        <w:rPr>
          <w:rFonts w:ascii="BMW Group Light" w:eastAsia="BMW Type Global Regular" w:hAnsi="BMW Group Light" w:cs="BMW Group Light"/>
          <w:sz w:val="20"/>
          <w:szCs w:val="20"/>
          <w:lang w:eastAsia="zh-CN"/>
        </w:rPr>
      </w:pPr>
      <w:r w:rsidRPr="006A618A">
        <w:rPr>
          <w:rFonts w:ascii="BMW Group Light" w:eastAsia="BMW Type Global Regular" w:hAnsi="BMW Group Light" w:cs="BMW Group Light"/>
          <w:sz w:val="20"/>
          <w:szCs w:val="20"/>
        </w:rPr>
        <w:t xml:space="preserve">8. </w:t>
      </w:r>
      <w:r w:rsidRPr="006A618A">
        <w:rPr>
          <w:rFonts w:ascii="BMW Group Light" w:eastAsia="BMW Type Global Regular" w:hAnsi="BMW Group Light" w:cs="BMW Group Light"/>
          <w:sz w:val="20"/>
          <w:szCs w:val="20"/>
        </w:rPr>
        <w:tab/>
      </w:r>
      <w:r w:rsidR="002616A1" w:rsidRPr="006A618A">
        <w:rPr>
          <w:rFonts w:ascii="BMW Group Light" w:eastAsia="BMW Type Global Regular" w:hAnsi="BMW Group Light" w:cs="BMW Group Light"/>
          <w:sz w:val="20"/>
          <w:szCs w:val="20"/>
        </w:rPr>
        <w:t>Tender</w:t>
      </w:r>
      <w:r w:rsidR="003645F9" w:rsidRPr="006A618A">
        <w:rPr>
          <w:rFonts w:ascii="BMW Group Light" w:eastAsia="BMW Type Global Regular" w:hAnsi="BMW Group Light" w:cs="BMW Group Light"/>
          <w:sz w:val="20"/>
          <w:szCs w:val="20"/>
        </w:rPr>
        <w:t xml:space="preserve"> Feedback R</w:t>
      </w:r>
      <w:r w:rsidRPr="006A618A">
        <w:rPr>
          <w:rFonts w:ascii="BMW Group Light" w:eastAsia="BMW Type Global Regular" w:hAnsi="BMW Group Light" w:cs="BMW Group Light"/>
          <w:sz w:val="20"/>
          <w:szCs w:val="20"/>
        </w:rPr>
        <w:t>equirement</w:t>
      </w:r>
    </w:p>
    <w:p w14:paraId="75791F9D" w14:textId="2BC39DAB" w:rsidR="00C8707E" w:rsidRPr="00854016" w:rsidRDefault="002616A1" w:rsidP="003D2552">
      <w:pPr>
        <w:pStyle w:val="CommentText"/>
        <w:widowControl w:val="0"/>
        <w:numPr>
          <w:ilvl w:val="1"/>
          <w:numId w:val="12"/>
        </w:numPr>
        <w:ind w:left="720"/>
        <w:jc w:val="left"/>
        <w:rPr>
          <w:rFonts w:ascii="BMW Group Light" w:eastAsia="BMW Type Global Regular" w:hAnsi="BMW Group Light" w:cs="BMW Group Light"/>
        </w:rPr>
      </w:pPr>
      <w:bookmarkStart w:id="132" w:name="OLE_LINK3"/>
      <w:bookmarkStart w:id="133" w:name="OLE_LINK5"/>
      <w:r w:rsidRPr="00854016">
        <w:rPr>
          <w:rFonts w:ascii="BMW Group Light" w:eastAsia="BMW Type Global Regular" w:hAnsi="BMW Group Light" w:cs="BMW Group Light"/>
        </w:rPr>
        <w:t>Tender</w:t>
      </w:r>
      <w:r w:rsidR="00C8707E" w:rsidRPr="00854016">
        <w:rPr>
          <w:rFonts w:ascii="BMW Group Light" w:eastAsia="BMW Type Global Regular" w:hAnsi="BMW Group Light" w:cs="BMW Group Light"/>
        </w:rPr>
        <w:t xml:space="preserve"> </w:t>
      </w:r>
      <w:r w:rsidR="006E27D1" w:rsidRPr="00854016">
        <w:rPr>
          <w:rFonts w:ascii="BMW Group Light" w:eastAsia="BMW Type Global Regular" w:hAnsi="BMW Group Light" w:cs="BMW Group Light"/>
        </w:rPr>
        <w:t xml:space="preserve">feedback </w:t>
      </w:r>
      <w:r w:rsidR="000C46CA" w:rsidRPr="00854016">
        <w:rPr>
          <w:rFonts w:ascii="BMW Group Light" w:eastAsia="BMW Type Global Regular" w:hAnsi="BMW Group Light" w:cs="BMW Group Light"/>
        </w:rPr>
        <w:t>must be received by BMW</w:t>
      </w:r>
      <w:r w:rsidR="00816990" w:rsidRPr="00854016">
        <w:rPr>
          <w:rFonts w:ascii="BMW Group Light" w:eastAsia="BMW Type Global Regular" w:hAnsi="BMW Group Light" w:cs="BMW Group Light"/>
        </w:rPr>
        <w:t xml:space="preserve"> AFC </w:t>
      </w:r>
      <w:r w:rsidR="00C8707E" w:rsidRPr="00854016">
        <w:rPr>
          <w:rFonts w:ascii="BMW Group Light" w:eastAsia="BMW Type Global Regular" w:hAnsi="BMW Group Light" w:cs="BMW Group Light"/>
        </w:rPr>
        <w:t>on or before</w:t>
      </w:r>
      <w:r w:rsidR="008D5C38" w:rsidRPr="00854016">
        <w:rPr>
          <w:rFonts w:ascii="BMW Group Light" w:eastAsia="BMW Type Global Regular" w:hAnsi="BMW Group Light" w:cs="BMW Group Light"/>
        </w:rPr>
        <w:t xml:space="preserve"> </w:t>
      </w:r>
      <w:r w:rsidR="004D0D8F">
        <w:rPr>
          <w:rFonts w:ascii="BMW Group Light" w:eastAsia="BMW Type Global Regular" w:hAnsi="BMW Group Light" w:cs="BMW Group Light"/>
          <w:b/>
          <w:color w:val="000000" w:themeColor="text1"/>
          <w:lang w:eastAsia="zh-CN"/>
        </w:rPr>
        <w:t>19</w:t>
      </w:r>
      <w:r w:rsidR="00854016" w:rsidRPr="00854016">
        <w:rPr>
          <w:rFonts w:ascii="BMW Group Light" w:eastAsia="BMW Type Global Regular" w:hAnsi="BMW Group Light" w:cs="BMW Group Light"/>
          <w:b/>
          <w:color w:val="000000" w:themeColor="text1"/>
          <w:vertAlign w:val="superscript"/>
          <w:lang w:eastAsia="zh-CN"/>
        </w:rPr>
        <w:t>th</w:t>
      </w:r>
      <w:r w:rsidR="00854016" w:rsidRPr="00854016">
        <w:rPr>
          <w:rFonts w:ascii="BMW Group Light" w:eastAsia="BMW Type Global Regular" w:hAnsi="BMW Group Light" w:cs="BMW Group Light"/>
          <w:b/>
          <w:color w:val="000000" w:themeColor="text1"/>
          <w:lang w:eastAsia="zh-CN"/>
        </w:rPr>
        <w:t xml:space="preserve"> </w:t>
      </w:r>
      <w:r w:rsidR="00854016" w:rsidRPr="00D77155">
        <w:rPr>
          <w:rFonts w:ascii="BMW Group Light" w:eastAsia="BMW Type Global Regular" w:hAnsi="BMW Group Light" w:cs="BMW Group Light"/>
          <w:b/>
          <w:color w:val="000000" w:themeColor="text1"/>
          <w:lang w:eastAsia="zh-CN"/>
        </w:rPr>
        <w:t>Nov</w:t>
      </w:r>
      <w:r w:rsidR="00C57CC8" w:rsidRPr="00854016">
        <w:rPr>
          <w:rFonts w:ascii="BMW Group Light" w:eastAsia="BMW Type Global Regular" w:hAnsi="BMW Group Light" w:cs="BMW Group Light"/>
          <w:b/>
          <w:color w:val="000000" w:themeColor="text1"/>
        </w:rPr>
        <w:t>, 201</w:t>
      </w:r>
      <w:r w:rsidR="00515332" w:rsidRPr="00854016">
        <w:rPr>
          <w:rFonts w:ascii="BMW Group Light" w:eastAsia="BMW Type Global Regular" w:hAnsi="BMW Group Light" w:cs="BMW Group Light"/>
          <w:b/>
          <w:color w:val="000000" w:themeColor="text1"/>
          <w:lang w:eastAsia="zh-CN"/>
        </w:rPr>
        <w:t>8</w:t>
      </w:r>
      <w:r w:rsidR="00C8707E" w:rsidRPr="00854016">
        <w:rPr>
          <w:rFonts w:ascii="BMW Group Light" w:eastAsia="BMW Type Global Regular" w:hAnsi="BMW Group Light" w:cs="BMW Group Light"/>
          <w:b/>
          <w:color w:val="000000" w:themeColor="text1"/>
        </w:rPr>
        <w:t xml:space="preserve">, </w:t>
      </w:r>
      <w:r w:rsidR="00854016" w:rsidRPr="00D77155">
        <w:rPr>
          <w:rFonts w:ascii="BMW Group Light" w:eastAsia="BMW Type Global Regular" w:hAnsi="BMW Group Light" w:cs="BMW Group Light"/>
          <w:b/>
          <w:color w:val="000000" w:themeColor="text1"/>
        </w:rPr>
        <w:t>03</w:t>
      </w:r>
      <w:r w:rsidR="008D5C38" w:rsidRPr="00854016">
        <w:rPr>
          <w:rFonts w:ascii="BMW Group Light" w:eastAsia="BMW Type Global Regular" w:hAnsi="BMW Group Light" w:cs="BMW Group Light"/>
          <w:b/>
          <w:color w:val="000000" w:themeColor="text1"/>
        </w:rPr>
        <w:t xml:space="preserve">:00 </w:t>
      </w:r>
      <w:r w:rsidR="008D5C38" w:rsidRPr="00854016">
        <w:rPr>
          <w:rFonts w:ascii="BMW Group Light" w:eastAsia="BMW Type Global Regular" w:hAnsi="BMW Group Light" w:cs="BMW Group Light"/>
          <w:b/>
          <w:color w:val="000000" w:themeColor="text1"/>
        </w:rPr>
        <w:lastRenderedPageBreak/>
        <w:t>P</w:t>
      </w:r>
      <w:r w:rsidR="00C8707E" w:rsidRPr="00854016">
        <w:rPr>
          <w:rFonts w:ascii="BMW Group Light" w:eastAsia="BMW Type Global Regular" w:hAnsi="BMW Group Light" w:cs="BMW Group Light"/>
          <w:b/>
          <w:color w:val="000000" w:themeColor="text1"/>
        </w:rPr>
        <w:t>M.</w:t>
      </w:r>
    </w:p>
    <w:bookmarkEnd w:id="132"/>
    <w:bookmarkEnd w:id="133"/>
    <w:p w14:paraId="42BED0C2" w14:textId="77777777" w:rsidR="00EB1796" w:rsidRPr="006A618A" w:rsidRDefault="00EB1796" w:rsidP="003D2552">
      <w:pPr>
        <w:pStyle w:val="CommentText"/>
        <w:widowControl w:val="0"/>
        <w:ind w:left="720"/>
        <w:jc w:val="left"/>
        <w:rPr>
          <w:rFonts w:ascii="BMW Group Light" w:eastAsia="BMW Type Global Regular" w:hAnsi="BMW Group Light" w:cs="BMW Group Light"/>
        </w:rPr>
      </w:pPr>
    </w:p>
    <w:p w14:paraId="2D5B6CBB" w14:textId="77777777" w:rsidR="00391D6D" w:rsidRPr="006A618A" w:rsidRDefault="002616A1" w:rsidP="003D2552">
      <w:pPr>
        <w:pStyle w:val="CommentText"/>
        <w:widowControl w:val="0"/>
        <w:numPr>
          <w:ilvl w:val="1"/>
          <w:numId w:val="12"/>
        </w:numPr>
        <w:ind w:left="720"/>
        <w:jc w:val="left"/>
        <w:rPr>
          <w:rFonts w:ascii="BMW Group Light" w:eastAsia="BMW Type Global Regular" w:hAnsi="BMW Group Light" w:cs="BMW Group Light"/>
        </w:rPr>
      </w:pPr>
      <w:r w:rsidRPr="006A618A">
        <w:rPr>
          <w:rFonts w:ascii="BMW Group Light" w:eastAsia="BMW Type Global Regular" w:hAnsi="BMW Group Light" w:cs="BMW Group Light"/>
        </w:rPr>
        <w:t>Tender</w:t>
      </w:r>
      <w:r w:rsidR="00C8707E" w:rsidRPr="006A618A">
        <w:rPr>
          <w:rFonts w:ascii="BMW Group Light" w:eastAsia="BMW Type Global Regular" w:hAnsi="BMW Group Light" w:cs="BMW Group Light"/>
        </w:rPr>
        <w:t xml:space="preserve"> including all attached documents must be in </w:t>
      </w:r>
      <w:r w:rsidR="00170366" w:rsidRPr="006A618A">
        <w:rPr>
          <w:rFonts w:ascii="BMW Group Light" w:eastAsia="BMW Type Global Regular" w:hAnsi="BMW Group Light" w:cs="BMW Group Light"/>
        </w:rPr>
        <w:t>English</w:t>
      </w:r>
      <w:r w:rsidR="00C8707E" w:rsidRPr="006A618A">
        <w:rPr>
          <w:rFonts w:ascii="BMW Group Light" w:eastAsia="BMW Type Global Regular" w:hAnsi="BMW Group Light" w:cs="BMW Group Light"/>
        </w:rPr>
        <w:t>.</w:t>
      </w:r>
      <w:r w:rsidR="00170366" w:rsidRPr="006A618A">
        <w:rPr>
          <w:rFonts w:ascii="BMW Group Light" w:eastAsia="BMW Type Global Regular" w:hAnsi="BMW Group Light" w:cs="BMW Group Light"/>
        </w:rPr>
        <w:t xml:space="preserve"> Chinese version is optional.</w:t>
      </w:r>
      <w:r w:rsidR="00391D6D" w:rsidRPr="006A618A">
        <w:rPr>
          <w:rFonts w:ascii="BMW Group Light" w:eastAsia="BMW Type Global Regular" w:hAnsi="BMW Group Light" w:cs="BMW Group Light"/>
        </w:rPr>
        <w:t xml:space="preserve"> A Template Tender </w:t>
      </w:r>
      <w:r w:rsidR="00170366" w:rsidRPr="006A618A">
        <w:rPr>
          <w:rFonts w:ascii="BMW Group Light" w:eastAsia="BMW Type Global Regular" w:hAnsi="BMW Group Light" w:cs="BMW Group Light"/>
        </w:rPr>
        <w:t>Feedback</w:t>
      </w:r>
      <w:r w:rsidR="00391D6D" w:rsidRPr="006A618A">
        <w:rPr>
          <w:rFonts w:ascii="BMW Group Light" w:eastAsia="BMW Type Global Regular" w:hAnsi="BMW Group Light" w:cs="BMW Group Light"/>
        </w:rPr>
        <w:t xml:space="preserve"> is available at the end of this section. The same Template must be used by each applicant with the following criteria:</w:t>
      </w:r>
    </w:p>
    <w:p w14:paraId="27671C00" w14:textId="77777777" w:rsidR="006C1F85" w:rsidRPr="006A618A" w:rsidRDefault="006C1F85" w:rsidP="003D2552">
      <w:pPr>
        <w:pStyle w:val="CommentText"/>
        <w:widowControl w:val="0"/>
        <w:ind w:left="720"/>
        <w:jc w:val="left"/>
        <w:rPr>
          <w:rFonts w:ascii="BMW Group Light" w:eastAsia="BMW Type Global Regular" w:hAnsi="BMW Group Light" w:cs="BMW Group Light"/>
        </w:rPr>
      </w:pPr>
    </w:p>
    <w:p w14:paraId="39A9EC37"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Tender including all attached document</w:t>
      </w:r>
      <w:r w:rsidR="0079602E">
        <w:rPr>
          <w:rFonts w:ascii="BMW Group Light" w:eastAsia="BMW Type Global Regular" w:hAnsi="BMW Group Light" w:cs="BMW Group Light"/>
        </w:rPr>
        <w:t>s must be in English</w:t>
      </w:r>
      <w:r w:rsidRPr="006A618A">
        <w:rPr>
          <w:rFonts w:ascii="BMW Group Light" w:eastAsia="BMW Type Global Regular" w:hAnsi="BMW Group Light" w:cs="BMW Group Light"/>
        </w:rPr>
        <w:t>.</w:t>
      </w:r>
    </w:p>
    <w:p w14:paraId="46D7C702"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Documents must be in PDF or MS WORD 2007 or 2010 format.</w:t>
      </w:r>
    </w:p>
    <w:p w14:paraId="5EFA6713"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Sample reports must be in MS Excel 2007 or 2010 format.</w:t>
      </w:r>
    </w:p>
    <w:p w14:paraId="47512B74"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Quotation must be strictly prepared in BMW AFC template. </w:t>
      </w:r>
    </w:p>
    <w:p w14:paraId="0FFCDC08"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Any plan timing must be in MS Excel or MS Project format.</w:t>
      </w:r>
    </w:p>
    <w:p w14:paraId="7291DF0B" w14:textId="77777777" w:rsidR="00EB1796"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 xml:space="preserve">Tender should definitely conform to the Tender </w:t>
      </w:r>
      <w:r w:rsidR="00811019"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xml:space="preserve">. </w:t>
      </w:r>
    </w:p>
    <w:p w14:paraId="6126956A" w14:textId="77777777" w:rsidR="00706346" w:rsidRPr="006A618A" w:rsidRDefault="00706346" w:rsidP="003D2552">
      <w:pPr>
        <w:pStyle w:val="CommentText"/>
        <w:widowControl w:val="0"/>
        <w:ind w:left="720"/>
        <w:jc w:val="left"/>
        <w:rPr>
          <w:rFonts w:ascii="BMW Group Light" w:eastAsia="BMW Type Global Regular" w:hAnsi="BMW Group Light" w:cs="BMW Group Light"/>
          <w:lang w:eastAsia="zh-CN"/>
        </w:rPr>
      </w:pPr>
    </w:p>
    <w:p w14:paraId="203EFD6B" w14:textId="77777777" w:rsidR="00C8707E" w:rsidRPr="006A618A" w:rsidRDefault="00391D6D" w:rsidP="003D2552">
      <w:pPr>
        <w:pStyle w:val="CommentText"/>
        <w:widowControl w:val="0"/>
        <w:ind w:left="720" w:hanging="360"/>
        <w:jc w:val="left"/>
        <w:rPr>
          <w:rFonts w:ascii="BMW Group Light" w:eastAsia="BMW Type Global Regular" w:hAnsi="BMW Group Light" w:cs="BMW Group Light"/>
        </w:rPr>
      </w:pPr>
      <w:r w:rsidRPr="006A618A">
        <w:rPr>
          <w:rFonts w:ascii="BMW Group Light" w:eastAsia="BMW Type Global Regular" w:hAnsi="BMW Group Light" w:cs="BMW Group Light"/>
        </w:rPr>
        <w:t xml:space="preserve">8.3 </w:t>
      </w:r>
      <w:r w:rsidR="002616A1" w:rsidRPr="006A618A">
        <w:rPr>
          <w:rFonts w:ascii="BMW Group Light" w:eastAsia="BMW Type Global Regular" w:hAnsi="BMW Group Light" w:cs="BMW Group Light"/>
        </w:rPr>
        <w:t>Tender</w:t>
      </w:r>
      <w:r w:rsidR="00C8707E" w:rsidRPr="006A618A">
        <w:rPr>
          <w:rFonts w:ascii="BMW Group Light" w:eastAsia="BMW Type Global Regular" w:hAnsi="BMW Group Light" w:cs="BMW Group Light"/>
        </w:rPr>
        <w:t xml:space="preserve"> feedback should include:</w:t>
      </w:r>
    </w:p>
    <w:p w14:paraId="2B8CB9A7" w14:textId="77777777" w:rsidR="00EB1796" w:rsidRPr="006A618A" w:rsidRDefault="00EB1796" w:rsidP="003D2552">
      <w:pPr>
        <w:pStyle w:val="CommentText"/>
        <w:widowControl w:val="0"/>
        <w:jc w:val="left"/>
        <w:rPr>
          <w:rFonts w:ascii="BMW Group Light" w:eastAsia="BMW Type Global Regular" w:hAnsi="BMW Group Light" w:cs="BMW Group Light"/>
          <w:b/>
        </w:rPr>
      </w:pPr>
    </w:p>
    <w:p w14:paraId="50BB15F5" w14:textId="77777777" w:rsidR="00C8707E" w:rsidRPr="006A618A" w:rsidRDefault="00C8707E" w:rsidP="003D2552">
      <w:pPr>
        <w:pStyle w:val="CommentText"/>
        <w:widowControl w:val="0"/>
        <w:numPr>
          <w:ilvl w:val="1"/>
          <w:numId w:val="10"/>
        </w:numPr>
        <w:ind w:left="1080"/>
        <w:jc w:val="left"/>
        <w:rPr>
          <w:rFonts w:ascii="BMW Group Light" w:eastAsia="BMW Type Global Regular" w:hAnsi="BMW Group Light" w:cs="BMW Group Light"/>
          <w:b/>
          <w:lang w:eastAsia="zh-CN"/>
        </w:rPr>
      </w:pPr>
      <w:r w:rsidRPr="006A618A">
        <w:rPr>
          <w:rFonts w:ascii="BMW Group Light" w:eastAsia="BMW Type Global Regular" w:hAnsi="BMW Group Light" w:cs="BMW Group Light"/>
          <w:b/>
          <w:lang w:eastAsia="zh-CN"/>
        </w:rPr>
        <w:t>Company profile</w:t>
      </w:r>
    </w:p>
    <w:p w14:paraId="34462D20" w14:textId="77777777" w:rsidR="006C1F85" w:rsidRPr="006A618A" w:rsidRDefault="006C1F85" w:rsidP="003D2552">
      <w:pPr>
        <w:pStyle w:val="CommentText"/>
        <w:widowControl w:val="0"/>
        <w:ind w:left="1080"/>
        <w:jc w:val="left"/>
        <w:rPr>
          <w:rFonts w:ascii="BMW Group Light" w:eastAsia="BMW Type Global Regular" w:hAnsi="BMW Group Light" w:cs="BMW Group Light"/>
          <w:b/>
          <w:lang w:eastAsia="zh-CN"/>
        </w:rPr>
      </w:pPr>
    </w:p>
    <w:p w14:paraId="033DE54B" w14:textId="77777777"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History </w:t>
      </w:r>
    </w:p>
    <w:p w14:paraId="7892185A" w14:textId="66FA30A7"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Licenses</w:t>
      </w:r>
      <w:r w:rsidR="009563FA" w:rsidRPr="006A618A">
        <w:rPr>
          <w:rFonts w:ascii="BMW Group Light" w:eastAsia="BMW Type Global Regular" w:hAnsi="BMW Group Light" w:cs="BMW Group Light" w:hint="eastAsia"/>
          <w:lang w:eastAsia="zh-CN"/>
        </w:rPr>
        <w:t xml:space="preserve"> (Please list all the mandatory and non-mandatory licenses </w:t>
      </w:r>
      <w:r w:rsidR="009563FA" w:rsidRPr="006A618A">
        <w:rPr>
          <w:rFonts w:ascii="BMW Group Light" w:eastAsia="BMW Type Global Regular" w:hAnsi="BMW Group Light" w:cs="BMW Group Light"/>
          <w:lang w:eastAsia="zh-CN"/>
        </w:rPr>
        <w:t>and</w:t>
      </w:r>
      <w:r w:rsidR="009563FA" w:rsidRPr="006A618A">
        <w:rPr>
          <w:rFonts w:ascii="BMW Group Light" w:eastAsia="BMW Type Global Regular" w:hAnsi="BMW Group Light" w:cs="BMW Group Light" w:hint="eastAsia"/>
          <w:lang w:eastAsia="zh-CN"/>
        </w:rPr>
        <w:t xml:space="preserve"> certificates you have obtained </w:t>
      </w:r>
      <w:r w:rsidR="007B4E3F">
        <w:rPr>
          <w:rFonts w:ascii="BMW Group Light" w:eastAsia="BMW Type Global Regular" w:hAnsi="BMW Group Light" w:cs="BMW Group Light"/>
          <w:lang w:eastAsia="zh-CN"/>
        </w:rPr>
        <w:t>related to current project</w:t>
      </w:r>
      <w:r w:rsidR="009563FA" w:rsidRPr="006A618A">
        <w:rPr>
          <w:rFonts w:ascii="BMW Group Light" w:eastAsia="BMW Type Global Regular" w:hAnsi="BMW Group Light" w:cs="BMW Group Light" w:hint="eastAsia"/>
          <w:lang w:eastAsia="zh-CN"/>
        </w:rPr>
        <w:t>.)</w:t>
      </w:r>
    </w:p>
    <w:p w14:paraId="17BD380D" w14:textId="77777777"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Ownership</w:t>
      </w:r>
    </w:p>
    <w:p w14:paraId="511BFECC" w14:textId="77777777" w:rsidR="00C8707E" w:rsidRPr="006A618A" w:rsidRDefault="009D6796"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Reference </w:t>
      </w:r>
      <w:r w:rsidRPr="006A618A">
        <w:rPr>
          <w:rFonts w:ascii="BMW Group Light" w:eastAsia="BMW Type Global Regular" w:hAnsi="BMW Group Light" w:cs="BMW Group Light" w:hint="eastAsia"/>
          <w:lang w:eastAsia="zh-CN"/>
        </w:rPr>
        <w:t>p</w:t>
      </w:r>
      <w:r w:rsidR="00C8707E" w:rsidRPr="006A618A">
        <w:rPr>
          <w:rFonts w:ascii="BMW Group Light" w:eastAsia="BMW Type Global Regular" w:hAnsi="BMW Group Light" w:cs="BMW Group Light"/>
        </w:rPr>
        <w:t>rojects (Client, description, solution, size of the operation, number of communications per month, reference contacts)</w:t>
      </w:r>
    </w:p>
    <w:p w14:paraId="3A0ABB2A" w14:textId="77777777" w:rsidR="006E27D1"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Operation KPIs and performance</w:t>
      </w:r>
    </w:p>
    <w:p w14:paraId="48BB190B" w14:textId="77777777" w:rsidR="006E27D1"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Experience of providing </w:t>
      </w:r>
      <w:r w:rsidR="006E27D1" w:rsidRPr="006A618A">
        <w:rPr>
          <w:rFonts w:ascii="BMW Group Light" w:eastAsia="BMW Type Global Regular" w:hAnsi="BMW Group Light" w:cs="BMW Group Light"/>
        </w:rPr>
        <w:t>similar to other Autom</w:t>
      </w:r>
      <w:r w:rsidR="00233620" w:rsidRPr="006A618A">
        <w:rPr>
          <w:rFonts w:ascii="BMW Group Light" w:eastAsia="BMW Type Global Regular" w:hAnsi="BMW Group Light" w:cs="BMW Group Light"/>
        </w:rPr>
        <w:t>otive or non-Automotive gro</w:t>
      </w:r>
      <w:r w:rsidR="00233620" w:rsidRPr="006A618A">
        <w:rPr>
          <w:rFonts w:ascii="BMW Group Light" w:eastAsia="BMW Type Global Regular" w:hAnsi="BMW Group Light" w:cs="BMW Group Light" w:hint="eastAsia"/>
          <w:lang w:eastAsia="zh-CN"/>
        </w:rPr>
        <w:t>ups.</w:t>
      </w:r>
    </w:p>
    <w:p w14:paraId="4CBC8C38" w14:textId="77777777" w:rsidR="00EB1796" w:rsidRPr="006A618A" w:rsidRDefault="00EB1796" w:rsidP="003D2552">
      <w:pPr>
        <w:pStyle w:val="CommentText"/>
        <w:widowControl w:val="0"/>
        <w:ind w:left="2160"/>
        <w:jc w:val="left"/>
        <w:textAlignment w:val="auto"/>
        <w:rPr>
          <w:rFonts w:ascii="BMW Group Light" w:eastAsia="BMW Type Global Regular" w:hAnsi="BMW Group Light" w:cs="BMW Group Light"/>
        </w:rPr>
      </w:pPr>
    </w:p>
    <w:p w14:paraId="785C1649" w14:textId="77777777" w:rsidR="00C8707E" w:rsidRPr="006A618A" w:rsidRDefault="00EB1796" w:rsidP="003D2552">
      <w:pPr>
        <w:pStyle w:val="CommentText"/>
        <w:widowControl w:val="0"/>
        <w:numPr>
          <w:ilvl w:val="1"/>
          <w:numId w:val="11"/>
        </w:numPr>
        <w:ind w:left="1170"/>
        <w:jc w:val="left"/>
        <w:textAlignment w:val="auto"/>
        <w:rPr>
          <w:rFonts w:ascii="BMW Group Light" w:eastAsia="BMW Type Global Regular" w:hAnsi="BMW Group Light" w:cs="BMW Group Light"/>
          <w:b/>
          <w:lang w:eastAsia="zh-CN"/>
        </w:rPr>
      </w:pPr>
      <w:r w:rsidRPr="006A618A">
        <w:rPr>
          <w:rFonts w:ascii="BMW Group Light" w:eastAsia="BMW Type Global Regular" w:hAnsi="BMW Group Light" w:cs="BMW Group Light" w:hint="eastAsia"/>
          <w:b/>
          <w:lang w:eastAsia="zh-CN"/>
        </w:rPr>
        <w:t xml:space="preserve"> </w:t>
      </w:r>
      <w:r w:rsidR="00C8707E" w:rsidRPr="006A618A">
        <w:rPr>
          <w:rFonts w:ascii="BMW Group Light" w:eastAsia="BMW Type Global Regular" w:hAnsi="BMW Group Light" w:cs="BMW Group Light"/>
          <w:b/>
          <w:lang w:eastAsia="zh-CN"/>
        </w:rPr>
        <w:t>Proposed solution</w:t>
      </w:r>
    </w:p>
    <w:p w14:paraId="7FCFD578" w14:textId="77777777" w:rsidR="006C1F85" w:rsidRPr="006A618A" w:rsidRDefault="006C1F85" w:rsidP="003D2552">
      <w:pPr>
        <w:pStyle w:val="CommentText"/>
        <w:widowControl w:val="0"/>
        <w:ind w:left="1170"/>
        <w:jc w:val="left"/>
        <w:textAlignment w:val="auto"/>
        <w:rPr>
          <w:rFonts w:ascii="BMW Group Light" w:eastAsia="BMW Type Global Regular" w:hAnsi="BMW Group Light" w:cs="BMW Group Light"/>
          <w:b/>
          <w:lang w:eastAsia="zh-CN"/>
        </w:rPr>
      </w:pPr>
    </w:p>
    <w:p w14:paraId="633D4C9C"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Communications matrix to BMW</w:t>
      </w:r>
      <w:r w:rsidR="00816990" w:rsidRPr="006A618A">
        <w:rPr>
          <w:rFonts w:ascii="BMW Group Light" w:eastAsia="BMW Type Global Regular" w:hAnsi="BMW Group Light" w:cs="BMW Group Light" w:hint="eastAsia"/>
          <w:lang w:eastAsia="zh-CN"/>
        </w:rPr>
        <w:t xml:space="preserve"> AFC</w:t>
      </w:r>
    </w:p>
    <w:p w14:paraId="41B0EBCA"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Named person with profiles and experience</w:t>
      </w:r>
    </w:p>
    <w:p w14:paraId="3B528C89"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Understanding of BMW</w:t>
      </w:r>
      <w:r w:rsidR="00816990"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rPr>
        <w:t xml:space="preserve"> </w:t>
      </w:r>
      <w:r w:rsidR="002616A1" w:rsidRPr="006A618A">
        <w:rPr>
          <w:rFonts w:ascii="BMW Group Light" w:eastAsia="BMW Type Global Regular" w:hAnsi="BMW Group Light" w:cs="BMW Group Light"/>
        </w:rPr>
        <w:t>Tender</w:t>
      </w:r>
      <w:r w:rsidRPr="006A618A">
        <w:rPr>
          <w:rFonts w:ascii="BMW Group Light" w:eastAsia="BMW Type Global Regular" w:hAnsi="BMW Group Light" w:cs="BMW Group Light"/>
        </w:rPr>
        <w:t xml:space="preserve">ing requirements and proposal (organization, process, governance, </w:t>
      </w:r>
      <w:proofErr w:type="spellStart"/>
      <w:r w:rsidRPr="006A618A">
        <w:rPr>
          <w:rFonts w:ascii="BMW Group Light" w:eastAsia="BMW Type Global Regular" w:hAnsi="BMW Group Light" w:cs="BMW Group Light"/>
        </w:rPr>
        <w:t>etc</w:t>
      </w:r>
      <w:proofErr w:type="spellEnd"/>
      <w:r w:rsidRPr="006A618A">
        <w:rPr>
          <w:rFonts w:ascii="BMW Group Light" w:eastAsia="BMW Type Global Regular" w:hAnsi="BMW Group Light" w:cs="BMW Group Light"/>
        </w:rPr>
        <w:t>)</w:t>
      </w:r>
    </w:p>
    <w:p w14:paraId="68E629AD" w14:textId="77777777" w:rsidR="00C8707E" w:rsidRPr="006A618A" w:rsidRDefault="00876FE6"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Proposed organization </w:t>
      </w:r>
      <w:r w:rsidRPr="006A618A">
        <w:rPr>
          <w:rFonts w:ascii="BMW Group Light" w:eastAsia="BMW Type Global Regular" w:hAnsi="BMW Group Light" w:cs="BMW Group Light"/>
          <w:lang w:eastAsia="zh-CN"/>
        </w:rPr>
        <w:t xml:space="preserve">structure supporting BMW </w:t>
      </w:r>
      <w:r w:rsidR="00816990"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business.</w:t>
      </w:r>
    </w:p>
    <w:p w14:paraId="60D9BDBE" w14:textId="77777777" w:rsidR="00876FE6"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00876FE6" w:rsidRPr="006A618A">
        <w:rPr>
          <w:rFonts w:ascii="BMW Group Light" w:eastAsia="BMW Type Global Regular" w:hAnsi="BMW Group Light" w:cs="BMW Group Light"/>
          <w:lang w:eastAsia="zh-CN"/>
        </w:rPr>
        <w:t>processes including but not limited to IT, system support, business continuity plan, operational support</w:t>
      </w:r>
      <w:r w:rsidR="004B3B20" w:rsidRPr="006A618A">
        <w:rPr>
          <w:rFonts w:ascii="BMW Group Light" w:eastAsia="BMW Type Global Regular" w:hAnsi="BMW Group Light" w:cs="BMW Group Light"/>
          <w:lang w:eastAsia="zh-CN"/>
        </w:rPr>
        <w:t xml:space="preserve"> and transition plan. </w:t>
      </w:r>
    </w:p>
    <w:p w14:paraId="1C511172" w14:textId="5FAE5EA7" w:rsidR="00C8707E" w:rsidRPr="006A618A" w:rsidRDefault="00B81D5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but not limited to </w:t>
      </w:r>
      <w:r w:rsidR="00FF2F4E">
        <w:rPr>
          <w:rFonts w:ascii="BMW Group Light" w:eastAsia="BMW Type Global Regular" w:hAnsi="BMW Group Light" w:cs="BMW Group Light"/>
          <w:lang w:eastAsia="zh-CN"/>
        </w:rPr>
        <w:t xml:space="preserve">system </w:t>
      </w:r>
      <w:r w:rsidRPr="006A618A">
        <w:rPr>
          <w:rFonts w:ascii="BMW Group Light" w:eastAsia="BMW Type Global Regular" w:hAnsi="BMW Group Light" w:cs="BMW Group Light"/>
          <w:lang w:eastAsia="zh-CN"/>
        </w:rPr>
        <w:t>response time, recovery time and reporting time.</w:t>
      </w:r>
    </w:p>
    <w:p w14:paraId="664E7270" w14:textId="257BFC5D" w:rsidR="00F92735" w:rsidRDefault="00F92735"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 xml:space="preserve">OCR and face </w:t>
      </w:r>
      <w:proofErr w:type="spellStart"/>
      <w:r>
        <w:rPr>
          <w:rFonts w:ascii="BMW Group Light" w:eastAsia="BMW Type Global Regular" w:hAnsi="BMW Group Light" w:cs="BMW Group Light"/>
          <w:lang w:eastAsia="zh-CN"/>
        </w:rPr>
        <w:t>recognization</w:t>
      </w:r>
      <w:proofErr w:type="spellEnd"/>
      <w:r>
        <w:rPr>
          <w:rFonts w:ascii="BMW Group Light" w:eastAsia="BMW Type Global Regular" w:hAnsi="BMW Group Light" w:cs="BMW Group Light"/>
          <w:lang w:eastAsia="zh-CN"/>
        </w:rPr>
        <w:t xml:space="preserve"> </w:t>
      </w:r>
      <w:proofErr w:type="spellStart"/>
      <w:r>
        <w:rPr>
          <w:rFonts w:ascii="BMW Group Light" w:eastAsia="BMW Type Global Regular" w:hAnsi="BMW Group Light" w:cs="BMW Group Light"/>
          <w:lang w:eastAsia="zh-CN"/>
        </w:rPr>
        <w:t>accurancy</w:t>
      </w:r>
      <w:proofErr w:type="spellEnd"/>
      <w:r>
        <w:rPr>
          <w:rFonts w:ascii="BMW Group Light" w:eastAsia="BMW Type Global Regular" w:hAnsi="BMW Group Light" w:cs="BMW Group Light"/>
          <w:lang w:eastAsia="zh-CN"/>
        </w:rPr>
        <w:t xml:space="preserve"> and response time.</w:t>
      </w:r>
    </w:p>
    <w:p w14:paraId="1704B869" w14:textId="4793EF2A" w:rsidR="006840A8" w:rsidRDefault="006840A8" w:rsidP="006840A8">
      <w:pPr>
        <w:pStyle w:val="CommentText"/>
        <w:widowControl w:val="0"/>
        <w:numPr>
          <w:ilvl w:val="0"/>
          <w:numId w:val="7"/>
        </w:numPr>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 xml:space="preserve">NCIIC interface </w:t>
      </w:r>
      <w:r w:rsidRPr="006840A8">
        <w:rPr>
          <w:rFonts w:ascii="BMW Group Light" w:eastAsia="BMW Type Global Regular" w:hAnsi="BMW Group Light" w:cs="BMW Group Light"/>
          <w:lang w:eastAsia="zh-CN"/>
        </w:rPr>
        <w:t>to do photo comparison</w:t>
      </w:r>
      <w:r>
        <w:rPr>
          <w:rFonts w:ascii="BMW Group Light" w:eastAsia="BMW Type Global Regular" w:hAnsi="BMW Group Light" w:cs="BMW Group Light"/>
          <w:lang w:eastAsia="zh-CN"/>
        </w:rPr>
        <w:t>.</w:t>
      </w:r>
    </w:p>
    <w:p w14:paraId="64F76D3F" w14:textId="7972EE19" w:rsidR="00816B88" w:rsidRPr="006A618A" w:rsidRDefault="00816B88" w:rsidP="00816B88">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CA authentication.</w:t>
      </w:r>
    </w:p>
    <w:p w14:paraId="194FBFFE" w14:textId="77777777" w:rsidR="00F92735" w:rsidRPr="006A618A" w:rsidRDefault="00F92735" w:rsidP="00F92735">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Proposed customer notification and communication processes. </w:t>
      </w:r>
    </w:p>
    <w:p w14:paraId="23853BE2" w14:textId="77777777" w:rsidR="00F92735" w:rsidRDefault="00F92735" w:rsidP="00F92735">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Daily maximum volume of </w:t>
      </w:r>
      <w:r>
        <w:rPr>
          <w:rFonts w:ascii="BMW Group Light" w:eastAsia="BMW Type Global Regular" w:hAnsi="BMW Group Light" w:cs="BMW Group Light"/>
          <w:lang w:eastAsia="zh-CN"/>
        </w:rPr>
        <w:t>request</w:t>
      </w:r>
      <w:r w:rsidRPr="006A618A">
        <w:rPr>
          <w:rFonts w:ascii="BMW Group Light" w:eastAsia="BMW Type Global Regular" w:hAnsi="BMW Group Light" w:cs="BMW Group Light"/>
          <w:lang w:eastAsia="zh-CN"/>
        </w:rPr>
        <w:t xml:space="preserve"> processed.</w:t>
      </w:r>
    </w:p>
    <w:p w14:paraId="51880963" w14:textId="2C6E9830" w:rsidR="00B81D53" w:rsidRPr="006A618A" w:rsidRDefault="00B81D5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Data </w:t>
      </w:r>
      <w:r w:rsidR="009310D0" w:rsidRPr="006A618A">
        <w:rPr>
          <w:rFonts w:ascii="BMW Group Light" w:eastAsia="BMW Type Global Regular" w:hAnsi="BMW Group Light" w:cs="BMW Group Light"/>
          <w:lang w:eastAsia="zh-CN"/>
        </w:rPr>
        <w:t>store</w:t>
      </w:r>
      <w:r w:rsidRPr="006A618A">
        <w:rPr>
          <w:rFonts w:ascii="BMW Group Light" w:eastAsia="BMW Type Global Regular" w:hAnsi="BMW Group Light" w:cs="BMW Group Light"/>
          <w:lang w:eastAsia="zh-CN"/>
        </w:rPr>
        <w:t xml:space="preserve"> plan for BMW </w:t>
      </w:r>
      <w:r w:rsidR="00816990" w:rsidRPr="006A618A">
        <w:rPr>
          <w:rFonts w:ascii="BMW Group Light" w:eastAsia="BMW Type Global Regular" w:hAnsi="BMW Group Light" w:cs="BMW Group Light" w:hint="eastAsia"/>
          <w:lang w:eastAsia="zh-CN"/>
        </w:rPr>
        <w:t xml:space="preserve">AFC </w:t>
      </w:r>
      <w:r w:rsidR="00105834">
        <w:rPr>
          <w:rFonts w:ascii="BMW Group Light" w:eastAsia="BMW Type Global Regular" w:hAnsi="BMW Group Light" w:cs="BMW Group Light"/>
          <w:lang w:eastAsia="zh-CN"/>
        </w:rPr>
        <w:t>Easy Finance</w:t>
      </w:r>
      <w:r w:rsidR="009310D0" w:rsidRPr="006A618A">
        <w:rPr>
          <w:rFonts w:ascii="BMW Group Light" w:eastAsia="BMW Type Global Regular" w:hAnsi="BMW Group Light" w:cs="BMW Group Light"/>
          <w:lang w:eastAsia="zh-CN"/>
        </w:rPr>
        <w:t xml:space="preserve"> and any data which happened in the </w:t>
      </w:r>
      <w:r w:rsidR="00FF2F4E">
        <w:rPr>
          <w:rFonts w:ascii="BMW Group Light" w:eastAsia="BMW Type Global Regular" w:hAnsi="BMW Group Light" w:cs="BMW Group Light"/>
          <w:lang w:eastAsia="zh-CN"/>
        </w:rPr>
        <w:t>user journey</w:t>
      </w:r>
      <w:r w:rsidRPr="006A618A">
        <w:rPr>
          <w:rFonts w:ascii="BMW Group Light" w:eastAsia="BMW Type Global Regular" w:hAnsi="BMW Group Light" w:cs="BMW Group Light"/>
          <w:lang w:eastAsia="zh-CN"/>
        </w:rPr>
        <w:t>.</w:t>
      </w:r>
    </w:p>
    <w:p w14:paraId="6ADD0343" w14:textId="77777777" w:rsidR="00C8707E" w:rsidRPr="006A618A" w:rsidRDefault="00122A55"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business support organization account for BMW</w:t>
      </w:r>
      <w:r w:rsidR="00816990"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lang w:eastAsia="zh-CN"/>
        </w:rPr>
        <w:t>.</w:t>
      </w:r>
      <w:r w:rsidR="00C8707E" w:rsidRPr="006A618A">
        <w:rPr>
          <w:rFonts w:ascii="BMW Group Light" w:eastAsia="BMW Type Global Regular" w:hAnsi="BMW Group Light" w:cs="BMW Group Light"/>
        </w:rPr>
        <w:t xml:space="preserve"> </w:t>
      </w:r>
    </w:p>
    <w:p w14:paraId="3BD31B8C"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IT solution </w:t>
      </w:r>
      <w:r w:rsidR="00122A55" w:rsidRPr="006A618A">
        <w:rPr>
          <w:rFonts w:ascii="BMW Group Light" w:eastAsia="BMW Type Global Regular" w:hAnsi="BMW Group Light" w:cs="BMW Group Light"/>
          <w:lang w:eastAsia="zh-CN"/>
        </w:rPr>
        <w:t xml:space="preserve">and project management team which can integrate with BMW </w:t>
      </w:r>
      <w:r w:rsidR="00816990" w:rsidRPr="006A618A">
        <w:rPr>
          <w:rFonts w:ascii="BMW Group Light" w:eastAsia="BMW Type Global Regular" w:hAnsi="BMW Group Light" w:cs="BMW Group Light" w:hint="eastAsia"/>
          <w:lang w:eastAsia="zh-CN"/>
        </w:rPr>
        <w:t xml:space="preserve">AFC </w:t>
      </w:r>
      <w:r w:rsidR="00122A55" w:rsidRPr="006A618A">
        <w:rPr>
          <w:rFonts w:ascii="BMW Group Light" w:eastAsia="BMW Type Global Regular" w:hAnsi="BMW Group Light" w:cs="BMW Group Light"/>
          <w:lang w:eastAsia="zh-CN"/>
        </w:rPr>
        <w:t xml:space="preserve">system. </w:t>
      </w:r>
    </w:p>
    <w:p w14:paraId="2CD4AD97"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security solution </w:t>
      </w:r>
      <w:r w:rsidR="00122A55" w:rsidRPr="006A618A">
        <w:rPr>
          <w:rFonts w:ascii="BMW Group Light" w:eastAsia="BMW Type Global Regular" w:hAnsi="BMW Group Light" w:cs="BMW Group Light"/>
          <w:lang w:eastAsia="zh-CN"/>
        </w:rPr>
        <w:t xml:space="preserve">especially BMW </w:t>
      </w:r>
      <w:r w:rsidR="00816990" w:rsidRPr="006A618A">
        <w:rPr>
          <w:rFonts w:ascii="BMW Group Light" w:eastAsia="BMW Type Global Regular" w:hAnsi="BMW Group Light" w:cs="BMW Group Light" w:hint="eastAsia"/>
          <w:lang w:eastAsia="zh-CN"/>
        </w:rPr>
        <w:t xml:space="preserve">AFC </w:t>
      </w:r>
      <w:r w:rsidR="00122A55" w:rsidRPr="006A618A">
        <w:rPr>
          <w:rFonts w:ascii="BMW Group Light" w:eastAsia="BMW Type Global Regular" w:hAnsi="BMW Group Light" w:cs="BMW Group Light"/>
          <w:lang w:eastAsia="zh-CN"/>
        </w:rPr>
        <w:t>customer data protection.</w:t>
      </w:r>
    </w:p>
    <w:p w14:paraId="76144AA0" w14:textId="77777777" w:rsidR="00C8707E" w:rsidRPr="006A618A" w:rsidRDefault="00F9634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lastRenderedPageBreak/>
        <w:t>Account rec</w:t>
      </w:r>
      <w:r w:rsidR="006D5A6E" w:rsidRPr="006A618A">
        <w:rPr>
          <w:rFonts w:ascii="BMW Group Light" w:eastAsia="BMW Type Global Regular" w:hAnsi="BMW Group Light" w:cs="BMW Group Light"/>
          <w:lang w:eastAsia="zh-CN"/>
        </w:rPr>
        <w:t>eivable monitoring solutions (</w:t>
      </w:r>
      <w:r w:rsidR="00816990" w:rsidRPr="006A618A">
        <w:rPr>
          <w:rFonts w:ascii="BMW Group Light" w:eastAsia="BMW Type Global Regular" w:hAnsi="BMW Group Light" w:cs="BMW Group Light" w:hint="eastAsia"/>
          <w:lang w:eastAsia="zh-CN"/>
        </w:rPr>
        <w:t>R</w:t>
      </w:r>
      <w:r w:rsidRPr="006A618A">
        <w:rPr>
          <w:rFonts w:ascii="BMW Group Light" w:eastAsia="BMW Type Global Regular" w:hAnsi="BMW Group Light" w:cs="BMW Group Light"/>
          <w:lang w:eastAsia="zh-CN"/>
        </w:rPr>
        <w:t xml:space="preserve">eal-time </w:t>
      </w:r>
      <w:r w:rsidR="009310D0" w:rsidRPr="006A618A">
        <w:rPr>
          <w:rFonts w:ascii="BMW Group Light" w:eastAsia="BMW Type Global Regular" w:hAnsi="BMW Group Light" w:cs="BMW Group Light"/>
          <w:lang w:eastAsia="zh-CN"/>
        </w:rPr>
        <w:t>reporting</w:t>
      </w:r>
      <w:r w:rsidRPr="006A618A">
        <w:rPr>
          <w:rFonts w:ascii="BMW Group Light" w:eastAsia="BMW Type Global Regular" w:hAnsi="BMW Group Light" w:cs="BMW Group Light"/>
          <w:lang w:eastAsia="zh-CN"/>
        </w:rPr>
        <w:t xml:space="preserve"> and historical reports).</w:t>
      </w:r>
    </w:p>
    <w:p w14:paraId="037FD4FD" w14:textId="77777777" w:rsidR="007C7E62" w:rsidRPr="006A618A" w:rsidRDefault="007C7E62"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Quality controls and system availability assurance. </w:t>
      </w:r>
    </w:p>
    <w:p w14:paraId="5A1AA0EF" w14:textId="77777777" w:rsidR="00C255DD" w:rsidRPr="006A618A" w:rsidRDefault="00C255DD" w:rsidP="003D2552">
      <w:pPr>
        <w:pStyle w:val="CommentText"/>
        <w:widowControl w:val="0"/>
        <w:numPr>
          <w:ilvl w:val="0"/>
          <w:numId w:val="7"/>
        </w:numPr>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Urgent regulation alert mechanism.</w:t>
      </w:r>
    </w:p>
    <w:p w14:paraId="4A9CE56A"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Price </w:t>
      </w:r>
    </w:p>
    <w:p w14:paraId="0019DF44" w14:textId="77777777" w:rsidR="00C8707E" w:rsidRPr="006A618A" w:rsidRDefault="006D5A6E" w:rsidP="003D2552">
      <w:pPr>
        <w:pStyle w:val="CommentText"/>
        <w:widowControl w:val="0"/>
        <w:numPr>
          <w:ilvl w:val="0"/>
          <w:numId w:val="7"/>
        </w:numPr>
        <w:ind w:left="1890" w:hanging="27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hint="eastAsia"/>
          <w:lang w:eastAsia="zh-CN"/>
        </w:rPr>
        <w:t xml:space="preserve"> </w:t>
      </w:r>
      <w:r w:rsidR="007C7E62" w:rsidRPr="006A618A">
        <w:rPr>
          <w:rFonts w:ascii="BMW Group Light" w:eastAsia="BMW Type Global Regular" w:hAnsi="BMW Group Light" w:cs="BMW Group Light"/>
          <w:lang w:eastAsia="zh-CN"/>
        </w:rPr>
        <w:t>Providing details and breakdown of quotation</w:t>
      </w:r>
      <w:r w:rsidR="00F20280" w:rsidRPr="006A618A">
        <w:rPr>
          <w:rFonts w:ascii="BMW Group Light" w:eastAsia="BMW Type Global Regular" w:hAnsi="BMW Group Light" w:cs="BMW Group Light"/>
          <w:lang w:eastAsia="zh-CN"/>
        </w:rPr>
        <w:t>, refer to the quotation template</w:t>
      </w:r>
      <w:r w:rsidR="007C7E62" w:rsidRPr="006A618A">
        <w:rPr>
          <w:rFonts w:ascii="BMW Group Light" w:eastAsia="BMW Type Global Regular" w:hAnsi="BMW Group Light" w:cs="BMW Group Light"/>
          <w:lang w:eastAsia="zh-CN"/>
        </w:rPr>
        <w:t xml:space="preserve">. </w:t>
      </w:r>
    </w:p>
    <w:p w14:paraId="7B96D950"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Other available services offered </w:t>
      </w:r>
    </w:p>
    <w:p w14:paraId="651BD94F"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Description</w:t>
      </w:r>
    </w:p>
    <w:p w14:paraId="786C8DED" w14:textId="77777777" w:rsidR="007C7E62" w:rsidRPr="006A618A" w:rsidRDefault="007C7E62"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Access to additional valuable information about BMW </w:t>
      </w:r>
      <w:r w:rsidR="000C46CA"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 xml:space="preserve">customers. </w:t>
      </w:r>
    </w:p>
    <w:p w14:paraId="778DC251" w14:textId="77777777" w:rsidR="00391D6D"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Pricing examples if applicable</w:t>
      </w:r>
    </w:p>
    <w:p w14:paraId="14649C22" w14:textId="77777777" w:rsidR="00391D6D" w:rsidRPr="006A618A" w:rsidRDefault="00391D6D"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IT SYSTEM SUPPORT</w:t>
      </w:r>
    </w:p>
    <w:p w14:paraId="72C67DD2"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Supplier</w:t>
      </w:r>
      <w:r w:rsidRPr="006A618A">
        <w:rPr>
          <w:rFonts w:ascii="BMW Group Light" w:eastAsia="BMW Type Global Regular" w:hAnsi="BMW Group Light" w:cs="BMW Group Light" w:hint="eastAsia"/>
          <w:lang w:eastAsia="zh-CN"/>
        </w:rPr>
        <w:t xml:space="preserve"> </w:t>
      </w:r>
      <w:r w:rsidRPr="006A618A">
        <w:rPr>
          <w:rFonts w:ascii="BMW Group Light" w:eastAsia="BMW Type Global Regular" w:hAnsi="BMW Group Light" w:cs="BMW Group Light"/>
          <w:lang w:eastAsia="zh-CN"/>
        </w:rPr>
        <w:t>provide delegate IT resource during project period and after go-live</w:t>
      </w:r>
    </w:p>
    <w:p w14:paraId="43D5C757"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 xml:space="preserve">SLA needs to be provided and sign off by both BMW </w:t>
      </w:r>
      <w:r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 xml:space="preserve">IT and business. </w:t>
      </w:r>
    </w:p>
    <w:p w14:paraId="7B4D3DBA"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Emergency solution to be provided to ensure daily business operation will not be impacted by any system issues.</w:t>
      </w:r>
    </w:p>
    <w:p w14:paraId="5D4602B4" w14:textId="77777777" w:rsidR="00391D6D" w:rsidRPr="006A618A" w:rsidRDefault="00391D6D"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Level Support</w:t>
      </w:r>
    </w:p>
    <w:p w14:paraId="61E2903A"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SLA needs to be provided and sign off by both BMW</w:t>
      </w:r>
      <w:r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lang w:eastAsia="zh-CN"/>
        </w:rPr>
        <w:t xml:space="preserve"> IT and business. </w:t>
      </w:r>
    </w:p>
    <w:p w14:paraId="4BC3DCEF" w14:textId="77777777" w:rsidR="00391D6D"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Emergency solution to be provided to endure daily business operation will not be impacted by any system issues.</w:t>
      </w:r>
    </w:p>
    <w:p w14:paraId="33FF8AD3" w14:textId="77777777" w:rsidR="00AD06EE" w:rsidRDefault="007A071B" w:rsidP="00AD06EE">
      <w:pPr>
        <w:pStyle w:val="CommentText"/>
        <w:widowControl w:val="0"/>
        <w:numPr>
          <w:ilvl w:val="2"/>
          <w:numId w:val="6"/>
        </w:numPr>
        <w:ind w:left="1440"/>
        <w:jc w:val="left"/>
        <w:textAlignment w:val="auto"/>
        <w:rPr>
          <w:rFonts w:ascii="BMW Group Light" w:eastAsia="BMW Type Global Regular" w:hAnsi="BMW Group Light" w:cs="BMW Group Light"/>
        </w:rPr>
      </w:pPr>
      <w:r>
        <w:rPr>
          <w:rFonts w:ascii="BMW Group Light" w:eastAsia="BMW Type Global Regular" w:hAnsi="BMW Group Light" w:cs="BMW Group Light"/>
        </w:rPr>
        <w:t xml:space="preserve">Data security </w:t>
      </w:r>
    </w:p>
    <w:p w14:paraId="6D7D9DDC" w14:textId="77777777" w:rsidR="007A071B" w:rsidRPr="00AD06EE" w:rsidRDefault="00AD06EE" w:rsidP="00AD06EE">
      <w:pPr>
        <w:pStyle w:val="CommentText"/>
        <w:widowControl w:val="0"/>
        <w:numPr>
          <w:ilvl w:val="0"/>
          <w:numId w:val="7"/>
        </w:numPr>
        <w:jc w:val="left"/>
        <w:textAlignment w:val="auto"/>
        <w:rPr>
          <w:rFonts w:ascii="BMW Group Light" w:eastAsia="BMW Type Global Regular" w:hAnsi="BMW Group Light" w:cs="BMW Group Light"/>
          <w:lang w:eastAsia="zh-CN"/>
        </w:rPr>
      </w:pPr>
      <w:r w:rsidRPr="00AD06EE">
        <w:rPr>
          <w:rFonts w:ascii="BMW Group Light" w:eastAsia="BMW Type Global Regular" w:hAnsi="BMW Group Light" w:cs="BMW Group Light"/>
          <w:lang w:eastAsia="zh-CN"/>
        </w:rPr>
        <w:t>A clear infrastructure and architecture diagram with necessary information description is highly recommended.</w:t>
      </w:r>
    </w:p>
    <w:p w14:paraId="071DFFA1" w14:textId="77777777" w:rsidR="00391D6D" w:rsidRPr="006A618A" w:rsidRDefault="00391D6D" w:rsidP="00B52829">
      <w:pPr>
        <w:pStyle w:val="CommentText"/>
        <w:widowControl w:val="0"/>
        <w:tabs>
          <w:tab w:val="left" w:pos="1440"/>
        </w:tabs>
        <w:ind w:left="7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Deviation from the attached “Tender </w:t>
      </w:r>
      <w:r w:rsidR="00470742"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can have a negative effect on the evaluation of a tender.</w:t>
      </w:r>
    </w:p>
    <w:p w14:paraId="24E47CF6" w14:textId="77777777" w:rsidR="00391D6D" w:rsidRPr="006A618A" w:rsidRDefault="00391D6D" w:rsidP="00B52829">
      <w:pPr>
        <w:pStyle w:val="CommentText"/>
        <w:widowControl w:val="0"/>
        <w:tabs>
          <w:tab w:val="left" w:pos="1440"/>
        </w:tabs>
        <w:ind w:left="7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In the “Cost Criteria” of “Tender </w:t>
      </w:r>
      <w:r w:rsidR="00470742"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xml:space="preserve">”, please specify the cost between each project milestone and the respective daily rate. In the “Tender Structure”, please also specify the rate and cost for future case by case maintenance. </w:t>
      </w:r>
    </w:p>
    <w:bookmarkStart w:id="134" w:name="OLE_LINK10"/>
    <w:bookmarkStart w:id="135" w:name="OLE_LINK11"/>
    <w:bookmarkStart w:id="136" w:name="OLE_LINK20"/>
    <w:bookmarkStart w:id="137" w:name="_MON_1406726486"/>
    <w:bookmarkEnd w:id="137"/>
    <w:p w14:paraId="6C9AA90E" w14:textId="77777777" w:rsidR="004325EB" w:rsidRPr="006A618A" w:rsidRDefault="00470742" w:rsidP="00363240">
      <w:pPr>
        <w:pStyle w:val="CommentText"/>
        <w:widowControl w:val="0"/>
        <w:ind w:left="16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object w:dxaOrig="1531" w:dyaOrig="1050" w14:anchorId="23D77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6.4pt" o:ole="">
            <v:imagedata r:id="rId10" o:title=""/>
          </v:shape>
          <o:OLEObject Type="Embed" ProgID="Word.Document.12" ShapeID="_x0000_i1025" DrawAspect="Icon" ObjectID="_1603545043" r:id="rId11">
            <o:FieldCodes>\s</o:FieldCodes>
          </o:OLEObject>
        </w:object>
      </w:r>
      <w:bookmarkEnd w:id="134"/>
      <w:bookmarkEnd w:id="135"/>
      <w:bookmarkEnd w:id="136"/>
    </w:p>
    <w:bookmarkEnd w:id="10"/>
    <w:bookmarkEnd w:id="11"/>
    <w:bookmarkEnd w:id="12"/>
    <w:bookmarkEnd w:id="13"/>
    <w:bookmarkEnd w:id="14"/>
    <w:bookmarkEnd w:id="15"/>
    <w:p w14:paraId="04546710" w14:textId="77777777" w:rsidR="00DA0D2E" w:rsidRPr="006A618A" w:rsidRDefault="003D2552" w:rsidP="003D2552">
      <w:pPr>
        <w:pStyle w:val="Heading2"/>
        <w:tabs>
          <w:tab w:val="left" w:pos="720"/>
        </w:tabs>
        <w:spacing w:before="120" w:after="120"/>
        <w:ind w:left="720" w:hanging="36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9. </w:t>
      </w:r>
      <w:r w:rsidR="00DA0D2E" w:rsidRPr="006A618A">
        <w:rPr>
          <w:rFonts w:ascii="BMW Group Light" w:eastAsia="BMW Type Global Regular" w:hAnsi="BMW Group Light" w:cs="BMW Group Light"/>
          <w:sz w:val="20"/>
          <w:szCs w:val="20"/>
        </w:rPr>
        <w:t xml:space="preserve">Sourcing </w:t>
      </w:r>
      <w:r w:rsidR="008B4CAB" w:rsidRPr="006A618A">
        <w:rPr>
          <w:rFonts w:ascii="BMW Group Light" w:eastAsia="BMW Type Global Regular" w:hAnsi="BMW Group Light" w:cs="BMW Group Light"/>
          <w:sz w:val="20"/>
          <w:szCs w:val="20"/>
        </w:rPr>
        <w:t>Scenarios</w:t>
      </w:r>
      <w:r w:rsidR="00861239" w:rsidRPr="006A618A">
        <w:rPr>
          <w:rFonts w:ascii="BMW Group Light" w:eastAsia="BMW Type Global Regular" w:hAnsi="BMW Group Light" w:cs="BMW Group Light"/>
          <w:sz w:val="20"/>
          <w:szCs w:val="20"/>
        </w:rPr>
        <w:t xml:space="preserve"> </w:t>
      </w:r>
    </w:p>
    <w:p w14:paraId="350296B9" w14:textId="1D549B89" w:rsidR="00DB66F5" w:rsidRPr="006A618A" w:rsidRDefault="003D2552" w:rsidP="003D2552">
      <w:pPr>
        <w:ind w:left="720" w:hanging="360"/>
        <w:jc w:val="left"/>
        <w:rPr>
          <w:rFonts w:ascii="BMW Group Light" w:eastAsia="BMW Type Global Regular" w:hAnsi="BMW Group Light" w:cs="BMW Group Light"/>
          <w:bCs/>
          <w:sz w:val="20"/>
          <w:lang w:eastAsia="zh-CN"/>
        </w:rPr>
      </w:pPr>
      <w:r w:rsidRPr="006A618A">
        <w:rPr>
          <w:rFonts w:ascii="BMW Group Light" w:eastAsia="BMW Type Global Regular" w:hAnsi="BMW Group Light" w:cs="BMW Group Light" w:hint="eastAsia"/>
          <w:sz w:val="20"/>
          <w:lang w:eastAsia="zh-CN"/>
        </w:rPr>
        <w:t>9</w:t>
      </w:r>
      <w:r w:rsidR="0023594F" w:rsidRPr="006A618A">
        <w:rPr>
          <w:rFonts w:ascii="BMW Group Light" w:eastAsia="BMW Type Global Regular" w:hAnsi="BMW Group Light" w:cs="BMW Group Light" w:hint="eastAsia"/>
          <w:sz w:val="20"/>
          <w:lang w:eastAsia="zh-CN"/>
        </w:rPr>
        <w:t xml:space="preserve">.1 </w:t>
      </w:r>
      <w:r w:rsidR="0064131B" w:rsidRPr="006A618A">
        <w:rPr>
          <w:rFonts w:ascii="BMW Group Light" w:eastAsia="BMW Type Global Regular" w:hAnsi="BMW Group Light" w:cs="BMW Group Light"/>
          <w:sz w:val="20"/>
        </w:rPr>
        <w:t>BMW</w:t>
      </w:r>
      <w:r w:rsidR="000C46CA" w:rsidRPr="006A618A">
        <w:rPr>
          <w:rFonts w:ascii="BMW Group Light" w:eastAsia="BMW Type Global Regular" w:hAnsi="BMW Group Light" w:cs="BMW Group Light" w:hint="eastAsia"/>
          <w:sz w:val="20"/>
          <w:lang w:eastAsia="zh-CN"/>
        </w:rPr>
        <w:t xml:space="preserve"> AFC </w:t>
      </w:r>
      <w:r w:rsidR="0064131B" w:rsidRPr="006A618A">
        <w:rPr>
          <w:rFonts w:ascii="BMW Group Light" w:eastAsia="BMW Type Global Regular" w:hAnsi="BMW Group Light" w:cs="BMW Group Light"/>
          <w:sz w:val="20"/>
        </w:rPr>
        <w:t>is</w:t>
      </w:r>
      <w:r w:rsidR="00DA0D2E" w:rsidRPr="006A618A">
        <w:rPr>
          <w:rFonts w:ascii="BMW Group Light" w:eastAsia="BMW Type Global Regular" w:hAnsi="BMW Group Light" w:cs="BMW Group Light"/>
          <w:sz w:val="20"/>
        </w:rPr>
        <w:t xml:space="preserve"> evaluating the following scenarios for </w:t>
      </w:r>
      <w:r w:rsidR="005C46F2" w:rsidRPr="006A618A">
        <w:rPr>
          <w:rFonts w:ascii="BMW Group Light" w:eastAsia="BMW Type Global Regular" w:hAnsi="BMW Group Light" w:cs="BMW Group Light"/>
          <w:sz w:val="20"/>
        </w:rPr>
        <w:t>BMW</w:t>
      </w:r>
      <w:r w:rsidR="009E3262" w:rsidRPr="006A618A">
        <w:rPr>
          <w:rFonts w:ascii="BMW Group Light" w:eastAsia="BMW Type Global Regular" w:hAnsi="BMW Group Light" w:cs="BMW Group Light" w:hint="eastAsia"/>
          <w:sz w:val="20"/>
          <w:lang w:eastAsia="zh-CN"/>
        </w:rPr>
        <w:t xml:space="preserve"> AFC</w:t>
      </w:r>
      <w:r w:rsidR="005C46F2" w:rsidRPr="006A618A">
        <w:rPr>
          <w:rFonts w:ascii="BMW Group Light" w:eastAsia="BMW Type Global Regular" w:hAnsi="BMW Group Light" w:cs="BMW Group Light"/>
          <w:sz w:val="20"/>
        </w:rPr>
        <w:t xml:space="preserve"> </w:t>
      </w:r>
      <w:r w:rsidR="00105834">
        <w:rPr>
          <w:rFonts w:ascii="BMW Group Light" w:eastAsia="BMW Type Global Regular" w:hAnsi="BMW Group Light" w:cs="BMW Group Light"/>
          <w:bCs/>
          <w:sz w:val="20"/>
          <w:lang w:eastAsia="zh-CN"/>
        </w:rPr>
        <w:t>Easy Finance</w:t>
      </w:r>
      <w:r w:rsidR="009310D0" w:rsidRPr="006A618A">
        <w:rPr>
          <w:rFonts w:ascii="BMW Group Light" w:eastAsia="BMW Type Global Regular" w:hAnsi="BMW Group Light" w:cs="BMW Group Light"/>
          <w:bCs/>
          <w:sz w:val="20"/>
          <w:lang w:eastAsia="zh-CN"/>
        </w:rPr>
        <w:t xml:space="preserve"> project.</w:t>
      </w:r>
      <w:r w:rsidR="008B4CAB" w:rsidRPr="006A618A">
        <w:rPr>
          <w:rFonts w:ascii="BMW Group Light" w:eastAsia="BMW Type Global Regular" w:hAnsi="BMW Group Light" w:cs="BMW Group Light"/>
          <w:bCs/>
          <w:sz w:val="20"/>
          <w:lang w:eastAsia="zh-CN"/>
        </w:rPr>
        <w:t xml:space="preserve"> And the project would be run by agile methodology. </w:t>
      </w:r>
    </w:p>
    <w:p w14:paraId="6D58CE13" w14:textId="208632BC" w:rsidR="00AE40BE" w:rsidRPr="006A618A" w:rsidRDefault="003D2552" w:rsidP="003D2552">
      <w:pPr>
        <w:ind w:left="720" w:hanging="360"/>
        <w:jc w:val="left"/>
        <w:rPr>
          <w:rFonts w:ascii="BMW Group Light" w:eastAsia="BMW Type Global Regular" w:hAnsi="BMW Group Light" w:cs="BMW Group Light"/>
          <w:bCs/>
          <w:sz w:val="20"/>
          <w:lang w:eastAsia="zh-CN"/>
        </w:rPr>
      </w:pPr>
      <w:r w:rsidRPr="006A618A">
        <w:rPr>
          <w:rFonts w:ascii="BMW Group Light" w:eastAsia="BMW Type Global Regular" w:hAnsi="BMW Group Light" w:cs="BMW Group Light"/>
          <w:bCs/>
          <w:sz w:val="20"/>
          <w:lang w:eastAsia="zh-CN"/>
        </w:rPr>
        <w:t>9</w:t>
      </w:r>
      <w:r w:rsidR="00A61B11" w:rsidRPr="006A618A">
        <w:rPr>
          <w:rFonts w:ascii="BMW Group Light" w:eastAsia="BMW Type Global Regular" w:hAnsi="BMW Group Light" w:cs="BMW Group Light"/>
          <w:bCs/>
          <w:sz w:val="20"/>
          <w:lang w:eastAsia="zh-CN"/>
        </w:rPr>
        <w:t xml:space="preserve">.3 </w:t>
      </w:r>
      <w:r w:rsidR="00AE40BE" w:rsidRPr="006A618A">
        <w:rPr>
          <w:rFonts w:ascii="BMW Group Light" w:eastAsia="BMW Type Global Regular" w:hAnsi="BMW Group Light" w:cs="BMW Group Light"/>
          <w:bCs/>
          <w:sz w:val="20"/>
          <w:lang w:eastAsia="zh-CN"/>
        </w:rPr>
        <w:t xml:space="preserve">For future scenario, BMW </w:t>
      </w:r>
      <w:r w:rsidR="009E3262" w:rsidRPr="006A618A">
        <w:rPr>
          <w:rFonts w:ascii="BMW Group Light" w:eastAsia="BMW Type Global Regular" w:hAnsi="BMW Group Light" w:cs="BMW Group Light" w:hint="eastAsia"/>
          <w:bCs/>
          <w:sz w:val="20"/>
          <w:lang w:eastAsia="zh-CN"/>
        </w:rPr>
        <w:t xml:space="preserve">AFC </w:t>
      </w:r>
      <w:r w:rsidR="00605342" w:rsidRPr="006A618A">
        <w:rPr>
          <w:rFonts w:ascii="BMW Group Light" w:eastAsia="BMW Type Global Regular" w:hAnsi="BMW Group Light" w:cs="BMW Group Light"/>
          <w:bCs/>
          <w:sz w:val="20"/>
          <w:lang w:eastAsia="zh-CN"/>
        </w:rPr>
        <w:t xml:space="preserve">may at its own </w:t>
      </w:r>
      <w:r w:rsidR="00AE40BE" w:rsidRPr="006A618A">
        <w:rPr>
          <w:rFonts w:ascii="BMW Group Light" w:eastAsia="BMW Type Global Regular" w:hAnsi="BMW Group Light" w:cs="BMW Group Light"/>
          <w:bCs/>
          <w:sz w:val="20"/>
          <w:lang w:eastAsia="zh-CN"/>
        </w:rPr>
        <w:t xml:space="preserve">discretion to decide </w:t>
      </w:r>
      <w:r w:rsidR="009310D0" w:rsidRPr="006A618A">
        <w:rPr>
          <w:rFonts w:ascii="BMW Group Light" w:eastAsia="BMW Type Global Regular" w:hAnsi="BMW Group Light" w:cs="BMW Group Light"/>
          <w:bCs/>
          <w:sz w:val="20"/>
          <w:lang w:eastAsia="zh-CN"/>
        </w:rPr>
        <w:t xml:space="preserve">how much more </w:t>
      </w:r>
      <w:r w:rsidR="002E5E62">
        <w:rPr>
          <w:rFonts w:ascii="BMW Group Light" w:eastAsia="BMW Type Global Regular" w:hAnsi="BMW Group Light" w:cs="BMW Group Light"/>
          <w:bCs/>
          <w:sz w:val="20"/>
          <w:lang w:eastAsia="zh-CN"/>
        </w:rPr>
        <w:t>user stories</w:t>
      </w:r>
      <w:r w:rsidR="002E5E62" w:rsidRPr="006A618A">
        <w:rPr>
          <w:rFonts w:ascii="BMW Group Light" w:eastAsia="BMW Type Global Regular" w:hAnsi="BMW Group Light" w:cs="BMW Group Light"/>
          <w:bCs/>
          <w:sz w:val="20"/>
          <w:lang w:eastAsia="zh-CN"/>
        </w:rPr>
        <w:t xml:space="preserve"> </w:t>
      </w:r>
      <w:r w:rsidR="009310D0" w:rsidRPr="006A618A">
        <w:rPr>
          <w:rFonts w:ascii="BMW Group Light" w:eastAsia="BMW Type Global Regular" w:hAnsi="BMW Group Light" w:cs="BMW Group Light"/>
          <w:bCs/>
          <w:sz w:val="20"/>
          <w:lang w:eastAsia="zh-CN"/>
        </w:rPr>
        <w:t>will be additional</w:t>
      </w:r>
      <w:r w:rsidR="00AE40BE" w:rsidRPr="006A618A">
        <w:rPr>
          <w:rFonts w:ascii="BMW Group Light" w:eastAsia="BMW Type Global Regular" w:hAnsi="BMW Group Light" w:cs="BMW Group Light"/>
          <w:bCs/>
          <w:sz w:val="20"/>
          <w:lang w:eastAsia="zh-CN"/>
        </w:rPr>
        <w:t xml:space="preserve">. </w:t>
      </w:r>
      <w:r w:rsidR="00605342" w:rsidRPr="006A618A">
        <w:rPr>
          <w:rFonts w:ascii="BMW Group Light" w:eastAsia="BMW Type Global Regular" w:hAnsi="BMW Group Light" w:cs="BMW Group Light"/>
          <w:bCs/>
          <w:sz w:val="20"/>
          <w:lang w:eastAsia="zh-CN"/>
        </w:rPr>
        <w:t xml:space="preserve">All change request </w:t>
      </w:r>
      <w:r w:rsidR="00A61B11" w:rsidRPr="006A618A">
        <w:rPr>
          <w:rFonts w:ascii="BMW Group Light" w:eastAsia="BMW Type Global Regular" w:hAnsi="BMW Group Light" w:cs="BMW Group Light"/>
          <w:bCs/>
          <w:sz w:val="20"/>
          <w:lang w:eastAsia="zh-CN"/>
        </w:rPr>
        <w:t xml:space="preserve">related </w:t>
      </w:r>
      <w:r w:rsidR="00605342" w:rsidRPr="006A618A">
        <w:rPr>
          <w:rFonts w:ascii="BMW Group Light" w:eastAsia="BMW Type Global Regular" w:hAnsi="BMW Group Light" w:cs="BMW Group Light"/>
          <w:bCs/>
          <w:sz w:val="20"/>
          <w:lang w:eastAsia="zh-CN"/>
        </w:rPr>
        <w:t xml:space="preserve">requirement for </w:t>
      </w:r>
      <w:r w:rsidR="002E5E62">
        <w:rPr>
          <w:rFonts w:ascii="BMW Group Light" w:eastAsia="BMW Type Global Regular" w:hAnsi="BMW Group Light" w:cs="BMW Group Light"/>
          <w:bCs/>
          <w:sz w:val="20"/>
          <w:lang w:eastAsia="zh-CN"/>
        </w:rPr>
        <w:t>this project</w:t>
      </w:r>
      <w:r w:rsidR="00605342" w:rsidRPr="006A618A">
        <w:rPr>
          <w:rFonts w:ascii="BMW Group Light" w:eastAsia="BMW Type Global Regular" w:hAnsi="BMW Group Light" w:cs="BMW Group Light"/>
          <w:bCs/>
          <w:sz w:val="20"/>
          <w:lang w:eastAsia="zh-CN"/>
        </w:rPr>
        <w:t xml:space="preserve"> will be included in this project. </w:t>
      </w:r>
    </w:p>
    <w:p w14:paraId="02E6B2EE" w14:textId="77777777" w:rsidR="008C4507" w:rsidRPr="006A618A" w:rsidRDefault="003D2552" w:rsidP="003D2552">
      <w:pPr>
        <w:ind w:left="720" w:hanging="360"/>
        <w:jc w:val="left"/>
        <w:rPr>
          <w:rFonts w:ascii="BMW Group Light" w:eastAsia="BMW Type Global Regular" w:hAnsi="BMW Group Light" w:cs="BMW Group Light"/>
          <w:bCs/>
          <w:sz w:val="20"/>
          <w:lang w:eastAsia="zh-CN"/>
        </w:rPr>
      </w:pPr>
      <w:bookmarkStart w:id="138" w:name="OLE_LINK70"/>
      <w:bookmarkStart w:id="139" w:name="OLE_LINK71"/>
      <w:r w:rsidRPr="006A618A">
        <w:rPr>
          <w:rFonts w:ascii="BMW Group Light" w:eastAsia="BMW Type Global Regular" w:hAnsi="BMW Group Light" w:cs="BMW Group Light"/>
          <w:bCs/>
          <w:sz w:val="20"/>
          <w:lang w:eastAsia="zh-CN"/>
        </w:rPr>
        <w:t>9</w:t>
      </w:r>
      <w:r w:rsidR="008C4507" w:rsidRPr="006A618A">
        <w:rPr>
          <w:rFonts w:ascii="BMW Group Light" w:eastAsia="BMW Type Global Regular" w:hAnsi="BMW Group Light" w:cs="BMW Group Light"/>
          <w:bCs/>
          <w:sz w:val="20"/>
          <w:lang w:eastAsia="zh-CN"/>
        </w:rPr>
        <w:t>.4 Sub-Provider Management</w:t>
      </w:r>
    </w:p>
    <w:p w14:paraId="676B0A08" w14:textId="77777777" w:rsidR="0020121A" w:rsidRPr="006A618A" w:rsidRDefault="008C4507" w:rsidP="00AD06EE">
      <w:pPr>
        <w:ind w:left="720"/>
        <w:jc w:val="left"/>
        <w:rPr>
          <w:sz w:val="20"/>
          <w:lang w:eastAsia="zh-CN"/>
        </w:rPr>
      </w:pPr>
      <w:r w:rsidRPr="006A618A">
        <w:rPr>
          <w:rFonts w:ascii="BMW Group Light" w:eastAsia="BMW Type Global Regular" w:hAnsi="BMW Group Light" w:cs="BMW Group Light"/>
          <w:bCs/>
          <w:sz w:val="20"/>
          <w:lang w:eastAsia="zh-CN"/>
        </w:rPr>
        <w:t>Supplier may subcontract or delegate any of its obligations with confirmation by BMW AFC in advance.  Supplier shall always be responsible for all obligations performed by subcontractors to the same extent as if such obligations were performed by Supplier.</w:t>
      </w:r>
      <w:bookmarkStart w:id="140" w:name="_Toc5589405"/>
      <w:bookmarkStart w:id="141" w:name="_Toc13900756"/>
      <w:bookmarkStart w:id="142" w:name="_Toc29279608"/>
      <w:bookmarkStart w:id="143" w:name="_Toc29287266"/>
      <w:bookmarkStart w:id="144" w:name="_Toc33868825"/>
      <w:bookmarkStart w:id="145" w:name="_Toc40502883"/>
      <w:bookmarkEnd w:id="138"/>
      <w:bookmarkEnd w:id="139"/>
    </w:p>
    <w:p w14:paraId="106CD03E" w14:textId="77777777" w:rsidR="003D2552" w:rsidRPr="006A618A" w:rsidRDefault="003D2552" w:rsidP="003D2552">
      <w:pPr>
        <w:overflowPunct/>
        <w:autoSpaceDE/>
        <w:autoSpaceDN/>
        <w:adjustRightInd/>
        <w:spacing w:after="200"/>
        <w:jc w:val="left"/>
        <w:textAlignment w:val="auto"/>
        <w:rPr>
          <w:rFonts w:ascii="BMW Group Light" w:eastAsia="BMW Type Global Regular" w:hAnsi="BMW Group Light" w:cs="BMW Group Light"/>
          <w:b/>
          <w:bCs/>
          <w:caps/>
          <w:kern w:val="32"/>
          <w:sz w:val="20"/>
        </w:rPr>
      </w:pPr>
      <w:r w:rsidRPr="006A618A">
        <w:rPr>
          <w:rFonts w:ascii="BMW Group Light" w:eastAsia="BMW Type Global Regular" w:hAnsi="BMW Group Light" w:cs="BMW Group Light"/>
          <w:sz w:val="20"/>
        </w:rPr>
        <w:br w:type="page"/>
      </w:r>
    </w:p>
    <w:p w14:paraId="397DA441" w14:textId="77777777" w:rsidR="00DA0D2E" w:rsidRPr="001957F1" w:rsidRDefault="003D2552" w:rsidP="003D2552">
      <w:pPr>
        <w:pStyle w:val="Heading1"/>
        <w:tabs>
          <w:tab w:val="left" w:pos="2340"/>
        </w:tabs>
        <w:spacing w:before="360"/>
        <w:jc w:val="left"/>
        <w:rPr>
          <w:rFonts w:ascii="BMW Group Light" w:eastAsia="BMW Type Global Regular" w:hAnsi="BMW Group Light" w:cs="BMW Group Light"/>
          <w:sz w:val="28"/>
          <w:szCs w:val="20"/>
        </w:rPr>
      </w:pPr>
      <w:bookmarkStart w:id="146" w:name="_Toc521564601"/>
      <w:r>
        <w:rPr>
          <w:rFonts w:ascii="BMW Group Light" w:eastAsia="BMW Type Global Regular" w:hAnsi="BMW Group Light" w:cs="BMW Group Light"/>
          <w:sz w:val="28"/>
          <w:szCs w:val="20"/>
        </w:rPr>
        <w:lastRenderedPageBreak/>
        <w:t>Section 2</w:t>
      </w:r>
      <w:r w:rsidR="00263B2D">
        <w:rPr>
          <w:rFonts w:ascii="BMW Group Light" w:eastAsia="BMW Type Global Regular" w:hAnsi="BMW Group Light" w:cs="BMW Group Light"/>
          <w:sz w:val="28"/>
          <w:szCs w:val="20"/>
        </w:rPr>
        <w:t>: S</w:t>
      </w:r>
      <w:r w:rsidR="00DA0D2E" w:rsidRPr="001957F1">
        <w:rPr>
          <w:rFonts w:ascii="BMW Group Light" w:eastAsia="BMW Type Global Regular" w:hAnsi="BMW Group Light" w:cs="BMW Group Light"/>
          <w:sz w:val="28"/>
          <w:szCs w:val="20"/>
        </w:rPr>
        <w:t>pecification</w:t>
      </w:r>
      <w:bookmarkEnd w:id="140"/>
      <w:bookmarkEnd w:id="141"/>
      <w:bookmarkEnd w:id="142"/>
      <w:bookmarkEnd w:id="143"/>
      <w:bookmarkEnd w:id="144"/>
      <w:bookmarkEnd w:id="145"/>
      <w:bookmarkEnd w:id="146"/>
    </w:p>
    <w:p w14:paraId="24132144" w14:textId="77777777" w:rsidR="006330BA" w:rsidRPr="006A618A" w:rsidRDefault="00DA0D2E" w:rsidP="003D2552">
      <w:pPr>
        <w:pStyle w:val="Heading2"/>
        <w:numPr>
          <w:ilvl w:val="0"/>
          <w:numId w:val="2"/>
        </w:numPr>
        <w:ind w:left="0" w:firstLine="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Overview</w:t>
      </w:r>
    </w:p>
    <w:p w14:paraId="27A44924" w14:textId="5755227F" w:rsidR="00EC4BD7" w:rsidRPr="00EC4BD7" w:rsidRDefault="00EC4BD7" w:rsidP="00EC4BD7">
      <w:pPr>
        <w:ind w:left="360"/>
        <w:jc w:val="left"/>
        <w:rPr>
          <w:rFonts w:ascii="BMW Group Light" w:eastAsia="BMW Type Global Regular" w:hAnsi="BMW Group Light" w:cs="BMW Group Light"/>
          <w:sz w:val="20"/>
          <w:lang w:eastAsia="zh-CN"/>
        </w:rPr>
      </w:pPr>
      <w:bookmarkStart w:id="147" w:name="OLE_LINK8"/>
      <w:bookmarkStart w:id="148" w:name="OLE_LINK9"/>
      <w:r w:rsidRPr="00EC4BD7">
        <w:rPr>
          <w:rFonts w:ascii="BMW Group Light" w:eastAsia="BMW Type Global Regular" w:hAnsi="BMW Group Light" w:cs="BMW Group Light"/>
          <w:sz w:val="20"/>
          <w:lang w:eastAsia="zh-CN"/>
        </w:rPr>
        <w:t xml:space="preserve">Currently, for BMW AFC China, customer can only apply loan in dealership and the information input and documents uploads are done by F&amp;I in DFE. There is no platform to support customer apply loan by themselves via mobile devices. Meanwhile, customer can’t timely view application status by themselves. </w:t>
      </w:r>
    </w:p>
    <w:p w14:paraId="6496C530" w14:textId="77777777" w:rsidR="00EC4BD7" w:rsidRPr="00EC4BD7" w:rsidRDefault="00EC4BD7" w:rsidP="00EC4BD7">
      <w:pPr>
        <w:ind w:left="360"/>
        <w:jc w:val="left"/>
        <w:rPr>
          <w:rFonts w:ascii="BMW Group Light" w:eastAsia="BMW Type Global Regular" w:hAnsi="BMW Group Light" w:cs="BMW Group Light"/>
          <w:sz w:val="20"/>
          <w:lang w:eastAsia="zh-CN"/>
        </w:rPr>
      </w:pPr>
    </w:p>
    <w:p w14:paraId="0CEFE467" w14:textId="0CB06828" w:rsidR="00A61B11" w:rsidRPr="006A618A" w:rsidRDefault="00EC4BD7" w:rsidP="00EC4BD7">
      <w:pPr>
        <w:ind w:left="360"/>
        <w:jc w:val="left"/>
        <w:rPr>
          <w:rFonts w:ascii="BMW Group Light" w:eastAsia="BMW Type Global Regular" w:hAnsi="BMW Group Light" w:cs="BMW Group Light"/>
          <w:sz w:val="20"/>
          <w:lang w:eastAsia="zh-CN"/>
        </w:rPr>
      </w:pPr>
      <w:r w:rsidRPr="00EC4BD7">
        <w:rPr>
          <w:rFonts w:ascii="BMW Group Light" w:eastAsia="BMW Type Global Regular" w:hAnsi="BMW Group Light" w:cs="BMW Group Light"/>
          <w:sz w:val="20"/>
          <w:lang w:eastAsia="zh-CN"/>
        </w:rPr>
        <w:t xml:space="preserve">Easy Finance project aims to develop a platform to support customer apply for BMW Financial services by themselves via </w:t>
      </w:r>
      <w:proofErr w:type="spellStart"/>
      <w:r w:rsidRPr="00EC4BD7">
        <w:rPr>
          <w:rFonts w:ascii="BMW Group Light" w:eastAsia="BMW Type Global Regular" w:hAnsi="BMW Group Light" w:cs="BMW Group Light"/>
          <w:sz w:val="20"/>
          <w:lang w:eastAsia="zh-CN"/>
        </w:rPr>
        <w:t>mbile</w:t>
      </w:r>
      <w:proofErr w:type="spellEnd"/>
      <w:r w:rsidRPr="00EC4BD7">
        <w:rPr>
          <w:rFonts w:ascii="BMW Group Light" w:eastAsia="BMW Type Global Regular" w:hAnsi="BMW Group Light" w:cs="BMW Group Light"/>
          <w:sz w:val="20"/>
          <w:lang w:eastAsia="zh-CN"/>
        </w:rPr>
        <w:t xml:space="preserve"> devices.</w:t>
      </w:r>
    </w:p>
    <w:p w14:paraId="6A1A0DD2" w14:textId="77777777" w:rsidR="00C173B0" w:rsidRPr="006A618A" w:rsidRDefault="00C173B0" w:rsidP="003D2552">
      <w:pPr>
        <w:ind w:left="360"/>
        <w:jc w:val="left"/>
        <w:rPr>
          <w:rFonts w:ascii="BMW Group Light" w:eastAsia="BMW Type Global Regular" w:hAnsi="BMW Group Light" w:cs="BMW Group Light"/>
          <w:sz w:val="20"/>
          <w:lang w:eastAsia="zh-CN"/>
        </w:rPr>
      </w:pPr>
    </w:p>
    <w:p w14:paraId="0491194B" w14:textId="01B5DA1A" w:rsidR="00C173B0" w:rsidRPr="006A618A" w:rsidRDefault="00C173B0" w:rsidP="003D2552">
      <w:pPr>
        <w:pStyle w:val="ListParagraph"/>
        <w:ind w:left="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This </w:t>
      </w:r>
      <w:r w:rsidRPr="006A618A">
        <w:rPr>
          <w:rFonts w:ascii="BMW Group Light" w:eastAsia="BMW Type Global Regular" w:hAnsi="BMW Group Light" w:cs="BMW Group Light" w:hint="eastAsia"/>
          <w:sz w:val="20"/>
          <w:szCs w:val="20"/>
        </w:rPr>
        <w:t>Tender</w:t>
      </w:r>
      <w:r w:rsidRPr="006A618A">
        <w:rPr>
          <w:rFonts w:ascii="BMW Group Light" w:eastAsia="BMW Type Global Regular" w:hAnsi="BMW Group Light" w:cs="BMW Group Light"/>
          <w:sz w:val="20"/>
          <w:szCs w:val="20"/>
        </w:rPr>
        <w:t xml:space="preserve"> document outlines the requirements for the provision of BMW </w:t>
      </w:r>
      <w:r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lang w:eastAsia="ko-KR"/>
        </w:rPr>
        <w:t xml:space="preserve">for BMW </w:t>
      </w:r>
      <w:r w:rsidRPr="006A618A">
        <w:rPr>
          <w:rFonts w:ascii="BMW Group Light" w:eastAsia="BMW Type Global Regular" w:hAnsi="BMW Group Light" w:cs="BMW Group Light" w:hint="eastAsia"/>
          <w:sz w:val="20"/>
          <w:szCs w:val="20"/>
        </w:rPr>
        <w:t>AFC</w:t>
      </w:r>
      <w:r w:rsidRPr="006A618A">
        <w:rPr>
          <w:rFonts w:ascii="BMW Group Light" w:eastAsia="BMW Type Global Regular" w:hAnsi="BMW Group Light" w:cs="BMW Group Light"/>
          <w:sz w:val="20"/>
          <w:szCs w:val="20"/>
        </w:rPr>
        <w:t xml:space="preserve"> </w:t>
      </w:r>
      <w:r w:rsidRPr="006A618A">
        <w:rPr>
          <w:rFonts w:ascii="BMW Group Light" w:eastAsia="BMW Type Global Regular" w:hAnsi="BMW Group Light" w:cs="BMW Group Light"/>
          <w:sz w:val="20"/>
          <w:szCs w:val="20"/>
          <w:lang w:eastAsia="ko-KR"/>
        </w:rPr>
        <w:t>China</w:t>
      </w:r>
      <w:r w:rsidRPr="006A618A">
        <w:rPr>
          <w:rFonts w:ascii="BMW Group Light" w:eastAsia="BMW Type Global Regular" w:hAnsi="BMW Group Light" w:cs="BMW Group Light"/>
          <w:sz w:val="20"/>
          <w:szCs w:val="20"/>
        </w:rPr>
        <w:t xml:space="preserve">. </w:t>
      </w:r>
    </w:p>
    <w:p w14:paraId="4D840A38" w14:textId="77777777" w:rsidR="00C02CFE" w:rsidRPr="006A618A" w:rsidRDefault="00C02CFE" w:rsidP="003D2552">
      <w:pPr>
        <w:jc w:val="left"/>
        <w:rPr>
          <w:rFonts w:ascii="BMW Group Light" w:eastAsia="BMW Type Global Regular" w:hAnsi="BMW Group Light" w:cs="BMW Group Light"/>
          <w:sz w:val="20"/>
          <w:lang w:val="en-US" w:eastAsia="zh-CN"/>
        </w:rPr>
      </w:pPr>
    </w:p>
    <w:p w14:paraId="5D88D41E" w14:textId="77777777" w:rsidR="00C02CFE" w:rsidRPr="006A618A" w:rsidRDefault="00C02CFE" w:rsidP="003D2552">
      <w:pPr>
        <w:ind w:left="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Rationale for project:</w:t>
      </w:r>
    </w:p>
    <w:p w14:paraId="653E7191" w14:textId="387CCCA5" w:rsidR="00F211BF" w:rsidRPr="006A618A" w:rsidRDefault="00F211BF" w:rsidP="003D2552">
      <w:pPr>
        <w:numPr>
          <w:ilvl w:val="0"/>
          <w:numId w:val="14"/>
        </w:numPr>
        <w:overflowPunct/>
        <w:autoSpaceDE/>
        <w:autoSpaceDN/>
        <w:adjustRightInd/>
        <w:jc w:val="left"/>
        <w:textAlignment w:val="auto"/>
        <w:rPr>
          <w:rFonts w:ascii="BMW Group Light" w:eastAsia="BMW Type Global Regular" w:hAnsi="BMW Group Light" w:cs="BMW Group Light"/>
          <w:sz w:val="20"/>
        </w:rPr>
      </w:pPr>
      <w:r w:rsidRPr="006A618A">
        <w:rPr>
          <w:rFonts w:ascii="BMW Group Light" w:eastAsia="BMW Type Global Regular" w:hAnsi="BMW Group Light" w:cs="BMW Group Light"/>
          <w:sz w:val="20"/>
        </w:rPr>
        <w:t xml:space="preserve">Open a new </w:t>
      </w:r>
      <w:proofErr w:type="spellStart"/>
      <w:r w:rsidR="008403DD">
        <w:rPr>
          <w:rFonts w:ascii="BMW Group Light" w:eastAsia="BMW Type Global Regular" w:hAnsi="BMW Group Light" w:cs="BMW Group Light"/>
          <w:sz w:val="20"/>
        </w:rPr>
        <w:t>applicaiton</w:t>
      </w:r>
      <w:proofErr w:type="spellEnd"/>
      <w:r w:rsidR="008403DD" w:rsidRPr="006A618A">
        <w:rPr>
          <w:rFonts w:ascii="BMW Group Light" w:eastAsia="BMW Type Global Regular" w:hAnsi="BMW Group Light" w:cs="BMW Group Light"/>
          <w:sz w:val="20"/>
        </w:rPr>
        <w:t xml:space="preserve"> </w:t>
      </w:r>
      <w:r w:rsidRPr="006A618A">
        <w:rPr>
          <w:rFonts w:ascii="BMW Group Light" w:eastAsia="BMW Type Global Regular" w:hAnsi="BMW Group Light" w:cs="BMW Group Light"/>
          <w:sz w:val="20"/>
        </w:rPr>
        <w:t>channel to BMW AFC customers</w:t>
      </w:r>
    </w:p>
    <w:p w14:paraId="2797AC62" w14:textId="77777777" w:rsidR="00F211BF" w:rsidRPr="006A618A" w:rsidRDefault="00C173B0"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bookmarkStart w:id="149" w:name="_Toc395072217"/>
      <w:bookmarkStart w:id="150" w:name="_Toc405711382"/>
      <w:bookmarkStart w:id="151" w:name="_Toc406119457"/>
      <w:bookmarkStart w:id="152" w:name="_Toc469815475"/>
      <w:bookmarkStart w:id="153" w:name="_Toc415387797"/>
      <w:bookmarkStart w:id="154" w:name="_Toc494096171"/>
      <w:bookmarkStart w:id="155" w:name="_Toc76541678"/>
      <w:bookmarkStart w:id="156" w:name="_Toc219620742"/>
      <w:bookmarkEnd w:id="147"/>
      <w:bookmarkEnd w:id="148"/>
      <w:r w:rsidRPr="006A618A">
        <w:rPr>
          <w:rFonts w:ascii="BMW Group Light" w:eastAsia="BMW Type Global Regular" w:hAnsi="BMW Group Light" w:cs="BMW Group Light"/>
          <w:sz w:val="20"/>
          <w:lang w:eastAsia="zh-CN"/>
        </w:rPr>
        <w:t>D</w:t>
      </w:r>
      <w:r w:rsidR="00F211BF" w:rsidRPr="006A618A">
        <w:rPr>
          <w:rFonts w:ascii="BMW Group Light" w:eastAsia="BMW Type Global Regular" w:hAnsi="BMW Group Light" w:cs="BMW Group Light"/>
          <w:sz w:val="20"/>
          <w:lang w:eastAsia="zh-CN"/>
        </w:rPr>
        <w:t>ecrease customer effort and improve customer experience</w:t>
      </w:r>
    </w:p>
    <w:p w14:paraId="00BCE3E0" w14:textId="26C3AE70" w:rsidR="00F211BF" w:rsidRPr="006A618A" w:rsidRDefault="008403DD"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r>
        <w:rPr>
          <w:rFonts w:ascii="BMW Group Light" w:eastAsia="BMW Type Global Regular" w:hAnsi="BMW Group Light" w:cs="BMW Group Light"/>
          <w:sz w:val="20"/>
          <w:lang w:eastAsia="zh-CN"/>
        </w:rPr>
        <w:t>Support sales to increase the application volumes</w:t>
      </w:r>
    </w:p>
    <w:p w14:paraId="697ECBA9" w14:textId="77777777" w:rsidR="00F211BF" w:rsidRDefault="00F211BF"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Better control operational cost by Innovation &amp; Digitalization</w:t>
      </w:r>
    </w:p>
    <w:p w14:paraId="45E3C52D" w14:textId="77777777" w:rsidR="008403DD" w:rsidRDefault="008403DD" w:rsidP="00D77155">
      <w:pPr>
        <w:overflowPunct/>
        <w:autoSpaceDE/>
        <w:autoSpaceDN/>
        <w:adjustRightInd/>
        <w:jc w:val="left"/>
        <w:textAlignment w:val="auto"/>
        <w:rPr>
          <w:rFonts w:ascii="BMW Group Light" w:eastAsia="BMW Type Global Regular" w:hAnsi="BMW Group Light" w:cs="BMW Group Light"/>
          <w:sz w:val="20"/>
          <w:lang w:eastAsia="zh-CN"/>
        </w:rPr>
      </w:pPr>
    </w:p>
    <w:p w14:paraId="59A6E08B" w14:textId="77777777" w:rsidR="008403DD" w:rsidRPr="006A618A" w:rsidRDefault="008403DD" w:rsidP="008403DD">
      <w:pPr>
        <w:pStyle w:val="Heading2"/>
        <w:numPr>
          <w:ilvl w:val="0"/>
          <w:numId w:val="2"/>
        </w:numPr>
        <w:ind w:left="0" w:firstLine="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Requirement</w:t>
      </w:r>
    </w:p>
    <w:p w14:paraId="72011F0B" w14:textId="3C07B6A9" w:rsidR="008403DD" w:rsidRDefault="00105834" w:rsidP="008403DD">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Pr>
          <w:sz w:val="20"/>
          <w:lang w:val="en-US"/>
        </w:rPr>
        <w:t>Easy Finance</w:t>
      </w:r>
      <w:r w:rsidR="008403DD" w:rsidRPr="006A618A">
        <w:rPr>
          <w:rFonts w:ascii="BMW Group Light" w:eastAsia="BMW Type Global Regular" w:hAnsi="BMW Group Light" w:cs="BMW Group Light"/>
          <w:caps w:val="0"/>
          <w:color w:val="000000" w:themeColor="text1"/>
          <w:sz w:val="20"/>
          <w:szCs w:val="20"/>
          <w:lang w:eastAsia="zh-CN"/>
        </w:rPr>
        <w:t xml:space="preserve"> </w:t>
      </w:r>
      <w:r w:rsidR="008403DD">
        <w:rPr>
          <w:rFonts w:ascii="BMW Group Light" w:eastAsia="BMW Type Global Regular" w:hAnsi="BMW Group Light" w:cs="BMW Group Light"/>
          <w:caps w:val="0"/>
          <w:color w:val="000000" w:themeColor="text1"/>
          <w:sz w:val="20"/>
          <w:szCs w:val="20"/>
          <w:lang w:eastAsia="zh-CN"/>
        </w:rPr>
        <w:t xml:space="preserve">Requirements: Epics and </w:t>
      </w:r>
      <w:r w:rsidR="008403DD">
        <w:rPr>
          <w:rFonts w:ascii="BMW Group Light" w:eastAsia="BMW Type Global Regular" w:hAnsi="BMW Group Light" w:cs="BMW Group Light" w:hint="eastAsia"/>
          <w:caps w:val="0"/>
          <w:color w:val="000000" w:themeColor="text1"/>
          <w:sz w:val="20"/>
          <w:szCs w:val="20"/>
          <w:lang w:eastAsia="zh-CN"/>
        </w:rPr>
        <w:t>User</w:t>
      </w:r>
      <w:r w:rsidR="008403DD">
        <w:rPr>
          <w:rFonts w:ascii="BMW Group Light" w:eastAsia="BMW Type Global Regular" w:hAnsi="BMW Group Light" w:cs="BMW Group Light"/>
          <w:caps w:val="0"/>
          <w:color w:val="000000" w:themeColor="text1"/>
          <w:sz w:val="20"/>
          <w:szCs w:val="20"/>
          <w:lang w:eastAsia="zh-CN"/>
        </w:rPr>
        <w:t xml:space="preserve"> </w:t>
      </w:r>
      <w:r w:rsidR="008403DD">
        <w:rPr>
          <w:rFonts w:ascii="BMW Group Light" w:eastAsia="BMW Type Global Regular" w:hAnsi="BMW Group Light" w:cs="BMW Group Light" w:hint="eastAsia"/>
          <w:caps w:val="0"/>
          <w:color w:val="000000" w:themeColor="text1"/>
          <w:sz w:val="20"/>
          <w:szCs w:val="20"/>
          <w:lang w:eastAsia="zh-CN"/>
        </w:rPr>
        <w:t>Stories</w:t>
      </w:r>
    </w:p>
    <w:p w14:paraId="27F9042D" w14:textId="44432468" w:rsidR="003351E6" w:rsidRDefault="003351E6" w:rsidP="00D77155">
      <w:pPr>
        <w:ind w:left="720"/>
        <w:rPr>
          <w:sz w:val="20"/>
          <w:lang w:val="en-US"/>
        </w:rPr>
      </w:pPr>
      <w:r>
        <w:rPr>
          <w:rFonts w:cs="Arial"/>
          <w:b/>
          <w:bCs/>
          <w:caps/>
          <w:sz w:val="20"/>
          <w:szCs w:val="26"/>
          <w:lang w:val="en-US"/>
        </w:rPr>
        <w:t xml:space="preserve">* </w:t>
      </w:r>
      <w:r w:rsidR="0094760E">
        <w:rPr>
          <w:rFonts w:cs="Arial"/>
          <w:b/>
          <w:bCs/>
          <w:caps/>
          <w:sz w:val="20"/>
          <w:szCs w:val="26"/>
          <w:lang w:val="en-US"/>
        </w:rPr>
        <w:t>the</w:t>
      </w:r>
      <w:r>
        <w:rPr>
          <w:rFonts w:cs="Arial"/>
          <w:b/>
          <w:bCs/>
          <w:caps/>
          <w:sz w:val="20"/>
          <w:szCs w:val="26"/>
          <w:lang w:val="en-US"/>
        </w:rPr>
        <w:t xml:space="preserve"> requirements</w:t>
      </w:r>
      <w:r w:rsidR="0094760E">
        <w:rPr>
          <w:rFonts w:cs="Arial"/>
          <w:b/>
          <w:bCs/>
          <w:caps/>
          <w:sz w:val="20"/>
          <w:szCs w:val="26"/>
          <w:lang w:val="en-US"/>
        </w:rPr>
        <w:t xml:space="preserve"> below</w:t>
      </w:r>
      <w:r>
        <w:rPr>
          <w:rFonts w:cs="Arial"/>
          <w:b/>
          <w:bCs/>
          <w:caps/>
          <w:sz w:val="20"/>
          <w:szCs w:val="26"/>
          <w:lang w:val="en-US"/>
        </w:rPr>
        <w:t xml:space="preserve"> </w:t>
      </w:r>
      <w:r w:rsidR="0094760E">
        <w:rPr>
          <w:rFonts w:cs="Arial"/>
          <w:b/>
          <w:bCs/>
          <w:caps/>
          <w:sz w:val="20"/>
          <w:szCs w:val="26"/>
          <w:lang w:val="en-US"/>
        </w:rPr>
        <w:t>are</w:t>
      </w:r>
      <w:r>
        <w:rPr>
          <w:rFonts w:cs="Arial"/>
          <w:b/>
          <w:bCs/>
          <w:caps/>
          <w:sz w:val="20"/>
          <w:szCs w:val="26"/>
          <w:lang w:val="en-US"/>
        </w:rPr>
        <w:t xml:space="preserve"> only for reference, </w:t>
      </w:r>
      <w:r w:rsidR="0094760E">
        <w:rPr>
          <w:rFonts w:cs="Arial"/>
          <w:b/>
          <w:bCs/>
          <w:caps/>
          <w:sz w:val="20"/>
          <w:szCs w:val="26"/>
          <w:lang w:val="en-US"/>
        </w:rPr>
        <w:t>detail requirements may have changes and updates during requirement clarification phase and development phase.</w:t>
      </w:r>
    </w:p>
    <w:p w14:paraId="6F3DC630" w14:textId="6963D4B5" w:rsidR="00653D9C" w:rsidRDefault="00653D9C" w:rsidP="00D77155">
      <w:pPr>
        <w:ind w:left="720"/>
        <w:rPr>
          <w:sz w:val="20"/>
          <w:lang w:val="en-US"/>
        </w:rPr>
      </w:pPr>
      <w:r>
        <w:rPr>
          <w:rFonts w:hint="eastAsia"/>
          <w:sz w:val="20"/>
          <w:lang w:val="en-US"/>
        </w:rPr>
        <w:t>(</w:t>
      </w:r>
      <w:r>
        <w:rPr>
          <w:sz w:val="20"/>
          <w:lang w:val="en-US"/>
        </w:rPr>
        <w:t xml:space="preserve">Business requirements should contain both AFC and HIL in scope, HIL is </w:t>
      </w:r>
      <w:r>
        <w:rPr>
          <w:rFonts w:hint="eastAsia"/>
          <w:sz w:val="20"/>
          <w:lang w:val="en-US" w:eastAsia="zh-CN"/>
        </w:rPr>
        <w:t>part</w:t>
      </w:r>
      <w:r>
        <w:rPr>
          <w:sz w:val="20"/>
          <w:lang w:val="en-US"/>
        </w:rPr>
        <w:t xml:space="preserve"> of BMW group and maybe have some </w:t>
      </w:r>
      <w:proofErr w:type="spellStart"/>
      <w:r>
        <w:rPr>
          <w:sz w:val="20"/>
          <w:lang w:val="en-US"/>
        </w:rPr>
        <w:t>differents</w:t>
      </w:r>
      <w:proofErr w:type="spellEnd"/>
      <w:r>
        <w:rPr>
          <w:sz w:val="20"/>
          <w:lang w:val="en-US"/>
        </w:rPr>
        <w:t xml:space="preserve"> process compare with AFC.</w:t>
      </w:r>
      <w:r>
        <w:rPr>
          <w:rFonts w:hint="eastAsia"/>
          <w:sz w:val="20"/>
          <w:lang w:val="en-US"/>
        </w:rPr>
        <w:t>)</w:t>
      </w:r>
    </w:p>
    <w:p w14:paraId="45B9365B" w14:textId="77777777" w:rsidR="0094760E" w:rsidRPr="00D77155" w:rsidRDefault="0094760E" w:rsidP="00D77155">
      <w:pPr>
        <w:ind w:left="720"/>
        <w:rPr>
          <w:caps/>
          <w:lang w:eastAsia="zh-CN"/>
        </w:rPr>
      </w:pPr>
    </w:p>
    <w:p w14:paraId="3010CE13" w14:textId="77777777" w:rsidR="008403DD" w:rsidRPr="00401840" w:rsidRDefault="008403DD" w:rsidP="008403DD">
      <w:pPr>
        <w:numPr>
          <w:ilvl w:val="0"/>
          <w:numId w:val="30"/>
        </w:numPr>
        <w:jc w:val="left"/>
        <w:rPr>
          <w:rFonts w:ascii="BMW Group Light" w:eastAsia="BMW Type Global Regular" w:hAnsi="BMW Group Light" w:cs="BMW Group Light"/>
          <w:sz w:val="20"/>
          <w:lang w:eastAsia="zh-CN"/>
        </w:rPr>
      </w:pPr>
      <w:r w:rsidRPr="004A5A64">
        <w:rPr>
          <w:rFonts w:ascii="BMW Group Light" w:hAnsi="BMW Group Light" w:cs="BMW Group Light"/>
          <w:sz w:val="20"/>
        </w:rPr>
        <w:t>Entry Point: Stand alone</w:t>
      </w:r>
    </w:p>
    <w:p w14:paraId="1BC4705F" w14:textId="1A2D1B46" w:rsidR="008403DD" w:rsidRDefault="002F7FBF" w:rsidP="008403DD">
      <w:pPr>
        <w:ind w:left="720"/>
        <w:jc w:val="left"/>
        <w:rPr>
          <w:rFonts w:ascii="BMW Group Light" w:eastAsia="BMW Type Global Regular" w:hAnsi="BMW Group Light" w:cs="BMW Group Light"/>
          <w:sz w:val="20"/>
          <w:lang w:eastAsia="zh-CN"/>
        </w:rPr>
      </w:pPr>
      <w:r w:rsidRPr="002F7FBF">
        <w:rPr>
          <w:rFonts w:ascii="BMW Group Light" w:eastAsia="BMW Type Global Regular" w:hAnsi="BMW Group Light" w:cs="BMW Group Light"/>
          <w:sz w:val="20"/>
          <w:lang w:eastAsia="zh-CN"/>
        </w:rPr>
        <w:t xml:space="preserve">As BMW SF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owner, I want to deploy a standalone entry point for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so that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user can select dealer, vehicle and SF product directly from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w:t>
      </w:r>
    </w:p>
    <w:p w14:paraId="3DED3E8E" w14:textId="77777777" w:rsidR="002F7FBF" w:rsidRPr="006A618A" w:rsidRDefault="002F7FBF" w:rsidP="008403DD">
      <w:pPr>
        <w:ind w:left="720"/>
        <w:jc w:val="left"/>
        <w:rPr>
          <w:rFonts w:ascii="BMW Group Light" w:eastAsia="BMW Type Global Regular" w:hAnsi="BMW Group Light" w:cs="BMW Group Light"/>
          <w:sz w:val="20"/>
          <w:lang w:eastAsia="zh-CN"/>
        </w:rPr>
      </w:pPr>
    </w:p>
    <w:p w14:paraId="5A17A216"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4A5A64">
        <w:rPr>
          <w:rFonts w:ascii="BMW Group Light" w:hAnsi="BMW Group Light" w:cs="BMW Group Light"/>
          <w:sz w:val="20"/>
        </w:rPr>
        <w:t>App download: QR Code</w:t>
      </w:r>
    </w:p>
    <w:p w14:paraId="57B1FAF6" w14:textId="77777777" w:rsidR="008403DD" w:rsidRPr="00401840" w:rsidRDefault="008403DD" w:rsidP="008403DD">
      <w:pPr>
        <w:pStyle w:val="ListParagraph"/>
        <w:numPr>
          <w:ilvl w:val="0"/>
          <w:numId w:val="44"/>
        </w:numPr>
        <w:rPr>
          <w:rFonts w:ascii="BMW Group Light" w:hAnsi="BMW Group Light" w:cs="BMW Group Light"/>
          <w:sz w:val="20"/>
        </w:rPr>
      </w:pPr>
      <w:r w:rsidRPr="00401840">
        <w:rPr>
          <w:rFonts w:ascii="BMW Group Light" w:hAnsi="BMW Group Light" w:cs="BMW Group Light"/>
          <w:sz w:val="20"/>
        </w:rPr>
        <w:t xml:space="preserve">As a user of </w:t>
      </w:r>
      <w:proofErr w:type="spellStart"/>
      <w:r w:rsidRPr="00401840">
        <w:rPr>
          <w:rFonts w:ascii="BMW Group Light" w:hAnsi="BMW Group Light" w:cs="BMW Group Light"/>
          <w:sz w:val="20"/>
        </w:rPr>
        <w:t>eAPP</w:t>
      </w:r>
      <w:proofErr w:type="spellEnd"/>
      <w:r w:rsidRPr="00401840">
        <w:rPr>
          <w:rFonts w:ascii="BMW Group Light" w:hAnsi="BMW Group Light" w:cs="BMW Group Light"/>
          <w:sz w:val="20"/>
        </w:rPr>
        <w:t xml:space="preserve"> (applicants)</w:t>
      </w:r>
      <w:r>
        <w:rPr>
          <w:rFonts w:ascii="BMW Group Light" w:hAnsi="BMW Group Light" w:cs="BMW Group Light"/>
          <w:sz w:val="20"/>
        </w:rPr>
        <w:t xml:space="preserve"> </w:t>
      </w:r>
      <w:r w:rsidRPr="00401840">
        <w:rPr>
          <w:rFonts w:ascii="BMW Group Light" w:hAnsi="BMW Group Light" w:cs="BMW Group Light"/>
          <w:sz w:val="20"/>
        </w:rPr>
        <w:t>I want to scan a QR code so that I can download and open the APP to start the application.</w:t>
      </w:r>
    </w:p>
    <w:p w14:paraId="40A61AF7" w14:textId="77777777" w:rsidR="00880622" w:rsidRDefault="00880622" w:rsidP="00880622">
      <w:pPr>
        <w:numPr>
          <w:ilvl w:val="0"/>
          <w:numId w:val="44"/>
        </w:numPr>
        <w:rPr>
          <w:rFonts w:ascii="BMW Group Light" w:hAnsi="BMW Group Light" w:cs="BMW Group Light"/>
          <w:sz w:val="20"/>
        </w:rPr>
      </w:pPr>
      <w:r w:rsidRPr="00880622">
        <w:rPr>
          <w:rFonts w:ascii="BMW Group Light" w:hAnsi="BMW Group Light" w:cs="BMW Group Light"/>
          <w:sz w:val="20"/>
        </w:rPr>
        <w:t>As a user, I want to scan a QR code in app, so that I can get information prefilled.</w:t>
      </w:r>
    </w:p>
    <w:p w14:paraId="7CC69EFE" w14:textId="4D9DBC8E" w:rsidR="00880622" w:rsidRPr="00880622" w:rsidRDefault="00880622" w:rsidP="00880622">
      <w:pPr>
        <w:numPr>
          <w:ilvl w:val="0"/>
          <w:numId w:val="44"/>
        </w:numPr>
        <w:rPr>
          <w:rFonts w:ascii="BMW Group Light" w:hAnsi="BMW Group Light" w:cs="BMW Group Light"/>
          <w:sz w:val="20"/>
        </w:rPr>
      </w:pPr>
      <w:r w:rsidRPr="00880622">
        <w:rPr>
          <w:rFonts w:ascii="BMW Group Light" w:hAnsi="BMW Group Light" w:cs="BMW Group Light"/>
          <w:sz w:val="20"/>
        </w:rPr>
        <w:t xml:space="preserve">As an F&amp;I, I want to generate the QR code for user, so that they can have </w:t>
      </w:r>
      <w:proofErr w:type="spellStart"/>
      <w:proofErr w:type="gramStart"/>
      <w:r w:rsidRPr="00880622">
        <w:rPr>
          <w:rFonts w:ascii="BMW Group Light" w:hAnsi="BMW Group Light" w:cs="BMW Group Light"/>
          <w:sz w:val="20"/>
        </w:rPr>
        <w:t>a</w:t>
      </w:r>
      <w:proofErr w:type="spellEnd"/>
      <w:proofErr w:type="gramEnd"/>
      <w:r w:rsidRPr="00880622">
        <w:rPr>
          <w:rFonts w:ascii="BMW Group Light" w:hAnsi="BMW Group Light" w:cs="BMW Group Light"/>
          <w:sz w:val="20"/>
        </w:rPr>
        <w:t xml:space="preserve"> application with prefilled information.</w:t>
      </w:r>
    </w:p>
    <w:p w14:paraId="2380C939" w14:textId="77777777" w:rsidR="008403DD" w:rsidRPr="00880622" w:rsidRDefault="008403DD" w:rsidP="008403DD">
      <w:pPr>
        <w:ind w:left="720"/>
        <w:jc w:val="left"/>
        <w:rPr>
          <w:rFonts w:ascii="BMW Group Light" w:eastAsia="BMW Type Global Regular" w:hAnsi="BMW Group Light" w:cs="BMW Group Light"/>
          <w:sz w:val="20"/>
        </w:rPr>
      </w:pPr>
    </w:p>
    <w:p w14:paraId="1EB44595"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364449">
        <w:rPr>
          <w:rFonts w:ascii="BMW Group Light" w:hAnsi="BMW Group Light" w:cs="BMW Group Light"/>
          <w:sz w:val="20"/>
        </w:rPr>
        <w:t>Registration</w:t>
      </w:r>
    </w:p>
    <w:p w14:paraId="3AE97803" w14:textId="77777777" w:rsidR="009D731E" w:rsidRPr="00D77155"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hAnsi="BMW Group Light" w:cs="BMW Group Light"/>
          <w:sz w:val="20"/>
          <w:lang w:val="en-GB"/>
        </w:rPr>
        <w:t xml:space="preserve">As a New user to BMW Easy Finance APP I should be able to </w:t>
      </w:r>
      <w:proofErr w:type="gramStart"/>
      <w:r w:rsidRPr="009D731E">
        <w:rPr>
          <w:rFonts w:ascii="BMW Group Light" w:hAnsi="BMW Group Light" w:cs="BMW Group Light"/>
          <w:sz w:val="20"/>
          <w:lang w:val="en-GB"/>
        </w:rPr>
        <w:t>Register</w:t>
      </w:r>
      <w:proofErr w:type="gramEnd"/>
      <w:r w:rsidRPr="009D731E">
        <w:rPr>
          <w:rFonts w:ascii="BMW Group Light" w:hAnsi="BMW Group Light" w:cs="BMW Group Light"/>
          <w:sz w:val="20"/>
          <w:lang w:val="en-GB"/>
        </w:rPr>
        <w:t xml:space="preserve"> with password for creating a new Account.</w:t>
      </w:r>
    </w:p>
    <w:p w14:paraId="31BCD2E1" w14:textId="77777777" w:rsidR="009D731E" w:rsidRPr="00D77155"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a New user to BMW Easy Finance APP I should be able to </w:t>
      </w:r>
      <w:proofErr w:type="gramStart"/>
      <w:r w:rsidRPr="009D731E">
        <w:rPr>
          <w:rFonts w:ascii="BMW Group Light" w:eastAsia="BMW Type Global Regular" w:hAnsi="BMW Group Light" w:cs="BMW Group Light"/>
          <w:sz w:val="20"/>
          <w:lang w:val="en-GB"/>
        </w:rPr>
        <w:t>Register</w:t>
      </w:r>
      <w:proofErr w:type="gramEnd"/>
      <w:r w:rsidRPr="009D731E">
        <w:rPr>
          <w:rFonts w:ascii="BMW Group Light" w:eastAsia="BMW Type Global Regular" w:hAnsi="BMW Group Light" w:cs="BMW Group Light"/>
          <w:sz w:val="20"/>
          <w:lang w:val="en-GB"/>
        </w:rPr>
        <w:t xml:space="preserve"> with temp. </w:t>
      </w:r>
      <w:proofErr w:type="spellStart"/>
      <w:proofErr w:type="gramStart"/>
      <w:r w:rsidRPr="009D731E">
        <w:rPr>
          <w:rFonts w:ascii="BMW Group Light" w:eastAsia="BMW Type Global Regular" w:hAnsi="BMW Group Light" w:cs="BMW Group Light"/>
          <w:sz w:val="20"/>
          <w:lang w:val="en-GB"/>
        </w:rPr>
        <w:t>pwd</w:t>
      </w:r>
      <w:proofErr w:type="spellEnd"/>
      <w:proofErr w:type="gramEnd"/>
      <w:r w:rsidRPr="009D731E">
        <w:rPr>
          <w:rFonts w:ascii="BMW Group Light" w:eastAsia="BMW Type Global Regular" w:hAnsi="BMW Group Light" w:cs="BMW Group Light"/>
          <w:sz w:val="20"/>
          <w:lang w:val="en-GB"/>
        </w:rPr>
        <w:t xml:space="preserve"> for creating a new Account.</w:t>
      </w:r>
    </w:p>
    <w:p w14:paraId="5445743E" w14:textId="77777777" w:rsidR="009D731E" w:rsidRPr="00D77155"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of Easy Finance Application When I trying to Register with Easy Application Finance, I should be prompted to login.</w:t>
      </w:r>
    </w:p>
    <w:p w14:paraId="7F2BC58C" w14:textId="77777777" w:rsidR="009D731E" w:rsidRPr="00D77155"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lastRenderedPageBreak/>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to BMW Easy Finance APP I should be able to Login with password successfully.</w:t>
      </w:r>
    </w:p>
    <w:p w14:paraId="45AD78C0" w14:textId="77777777" w:rsidR="009D731E" w:rsidRPr="00D77155"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to BMW Easy Finance APP I should be able to Login with temp. </w:t>
      </w:r>
      <w:proofErr w:type="gramStart"/>
      <w:r w:rsidRPr="009D731E">
        <w:rPr>
          <w:rFonts w:ascii="BMW Group Light" w:eastAsia="BMW Type Global Regular" w:hAnsi="BMW Group Light" w:cs="BMW Group Light"/>
          <w:sz w:val="20"/>
          <w:lang w:val="en-GB"/>
        </w:rPr>
        <w:t>PWD(</w:t>
      </w:r>
      <w:proofErr w:type="gramEnd"/>
      <w:r w:rsidRPr="009D731E">
        <w:rPr>
          <w:rFonts w:ascii="BMW Group Light" w:eastAsia="BMW Type Global Regular" w:hAnsi="BMW Group Light" w:cs="BMW Group Light"/>
          <w:sz w:val="20"/>
          <w:lang w:val="en-GB"/>
        </w:rPr>
        <w:t>OTP) successfully.</w:t>
      </w:r>
    </w:p>
    <w:p w14:paraId="20F57541" w14:textId="77777777" w:rsidR="009D731E" w:rsidRPr="00401840"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of Easy Finance Application When I forget my password I should be allowed to login by resetting my password.</w:t>
      </w:r>
    </w:p>
    <w:p w14:paraId="2610D0A9" w14:textId="77777777" w:rsidR="009D731E" w:rsidRPr="00D77155" w:rsidRDefault="009D731E" w:rsidP="00D77155">
      <w:pPr>
        <w:pStyle w:val="ListParagraph"/>
        <w:ind w:left="1440"/>
        <w:rPr>
          <w:rFonts w:ascii="BMW Group Light" w:eastAsia="BMW Type Global Regular" w:hAnsi="BMW Group Light" w:cs="BMW Group Light"/>
          <w:sz w:val="20"/>
        </w:rPr>
      </w:pPr>
    </w:p>
    <w:p w14:paraId="4A993A4B"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364449">
        <w:rPr>
          <w:rFonts w:ascii="BMW Group Light" w:hAnsi="BMW Group Light" w:cs="BMW Group Light"/>
          <w:sz w:val="20"/>
        </w:rPr>
        <w:t>Products Selection (Dealer &amp; Vehicle)</w:t>
      </w:r>
    </w:p>
    <w:p w14:paraId="735E3A51" w14:textId="434BE363"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hAnsi="BMW Group Light" w:cs="BMW Group Light"/>
          <w:sz w:val="20"/>
        </w:rPr>
        <w:t>As a user I want to select the vehicle</w:t>
      </w:r>
      <w:r w:rsidR="00116033">
        <w:rPr>
          <w:rFonts w:ascii="BMW Group Light" w:hAnsi="BMW Group Light" w:cs="BMW Group Light"/>
          <w:sz w:val="20"/>
        </w:rPr>
        <w:t xml:space="preserve"> </w:t>
      </w:r>
      <w:r w:rsidRPr="00401840">
        <w:rPr>
          <w:rFonts w:ascii="BMW Group Light" w:hAnsi="BMW Group Light" w:cs="BMW Group Light"/>
          <w:sz w:val="20"/>
        </w:rPr>
        <w:t>So that I can start the finance application process</w:t>
      </w:r>
    </w:p>
    <w:p w14:paraId="00F024EC"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As a user I want to have the information of the vehicle displayed (pictures, options</w:t>
      </w:r>
      <w:proofErr w:type="gramStart"/>
      <w:r w:rsidRPr="00401840">
        <w:rPr>
          <w:rFonts w:ascii="BMW Group Light" w:eastAsia="BMW Type Global Regular" w:hAnsi="BMW Group Light" w:cs="BMW Group Light"/>
          <w:sz w:val="20"/>
        </w:rPr>
        <w:t>,...</w:t>
      </w:r>
      <w:proofErr w:type="gramEnd"/>
      <w:r w:rsidRPr="00401840">
        <w:rPr>
          <w:rFonts w:ascii="BMW Group Light" w:eastAsia="BMW Type Global Regular" w:hAnsi="BMW Group Light" w:cs="BMW Group Light"/>
          <w:sz w:val="20"/>
        </w:rPr>
        <w:t>)So that I can see which car I want to purchase / finance.  </w:t>
      </w:r>
    </w:p>
    <w:p w14:paraId="17C53001"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user I want to </w:t>
      </w:r>
      <w:proofErr w:type="spellStart"/>
      <w:r w:rsidRPr="00401840">
        <w:rPr>
          <w:rFonts w:ascii="BMW Group Light" w:eastAsia="BMW Type Global Regular" w:hAnsi="BMW Group Light" w:cs="BMW Group Light"/>
          <w:sz w:val="20"/>
        </w:rPr>
        <w:t>chose</w:t>
      </w:r>
      <w:proofErr w:type="spellEnd"/>
      <w:r w:rsidRPr="00401840">
        <w:rPr>
          <w:rFonts w:ascii="BMW Group Light" w:eastAsia="BMW Type Global Regular" w:hAnsi="BMW Group Light" w:cs="BMW Group Light"/>
          <w:sz w:val="20"/>
        </w:rPr>
        <w:t xml:space="preserve"> the dealership of the car I would like to purchase / </w:t>
      </w:r>
      <w:proofErr w:type="spellStart"/>
      <w:r w:rsidRPr="00401840">
        <w:rPr>
          <w:rFonts w:ascii="BMW Group Light" w:eastAsia="BMW Type Global Regular" w:hAnsi="BMW Group Light" w:cs="BMW Group Light"/>
          <w:sz w:val="20"/>
        </w:rPr>
        <w:t>finance.So</w:t>
      </w:r>
      <w:proofErr w:type="spellEnd"/>
      <w:r w:rsidRPr="00401840">
        <w:rPr>
          <w:rFonts w:ascii="BMW Group Light" w:eastAsia="BMW Type Global Regular" w:hAnsi="BMW Group Light" w:cs="BMW Group Light"/>
          <w:sz w:val="20"/>
        </w:rPr>
        <w:t xml:space="preserve"> that I can continue the process later on in my next visit</w:t>
      </w:r>
    </w:p>
    <w:p w14:paraId="02CF47AC"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w:t>
      </w:r>
      <w:proofErr w:type="spellStart"/>
      <w:r w:rsidRPr="00401840">
        <w:rPr>
          <w:rFonts w:ascii="BMW Group Light" w:eastAsia="BMW Type Global Regular" w:hAnsi="BMW Group Light" w:cs="BMW Group Light"/>
          <w:sz w:val="20"/>
        </w:rPr>
        <w:t>userI</w:t>
      </w:r>
      <w:proofErr w:type="spellEnd"/>
      <w:r w:rsidRPr="00401840">
        <w:rPr>
          <w:rFonts w:ascii="BMW Group Light" w:eastAsia="BMW Type Global Regular" w:hAnsi="BMW Group Light" w:cs="BMW Group Light"/>
          <w:sz w:val="20"/>
        </w:rPr>
        <w:t xml:space="preserve"> want to </w:t>
      </w:r>
      <w:proofErr w:type="spellStart"/>
      <w:r w:rsidRPr="00401840">
        <w:rPr>
          <w:rFonts w:ascii="BMW Group Light" w:eastAsia="BMW Type Global Regular" w:hAnsi="BMW Group Light" w:cs="BMW Group Light"/>
          <w:sz w:val="20"/>
        </w:rPr>
        <w:t>chose</w:t>
      </w:r>
      <w:proofErr w:type="spellEnd"/>
      <w:r w:rsidRPr="00401840">
        <w:rPr>
          <w:rFonts w:ascii="BMW Group Light" w:eastAsia="BMW Type Global Regular" w:hAnsi="BMW Group Light" w:cs="BMW Group Light"/>
          <w:sz w:val="20"/>
        </w:rPr>
        <w:t xml:space="preserve"> the dealership of the car I would like to purchase / </w:t>
      </w:r>
      <w:proofErr w:type="spellStart"/>
      <w:r w:rsidRPr="00401840">
        <w:rPr>
          <w:rFonts w:ascii="BMW Group Light" w:eastAsia="BMW Type Global Regular" w:hAnsi="BMW Group Light" w:cs="BMW Group Light"/>
          <w:sz w:val="20"/>
        </w:rPr>
        <w:t>finance.So</w:t>
      </w:r>
      <w:proofErr w:type="spellEnd"/>
      <w:r w:rsidRPr="00401840">
        <w:rPr>
          <w:rFonts w:ascii="BMW Group Light" w:eastAsia="BMW Type Global Regular" w:hAnsi="BMW Group Light" w:cs="BMW Group Light"/>
          <w:sz w:val="20"/>
        </w:rPr>
        <w:t xml:space="preserve"> that I can get the dealer specific vehicle / finance product</w:t>
      </w:r>
    </w:p>
    <w:p w14:paraId="64FD3E07"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w:t>
      </w:r>
      <w:proofErr w:type="spellStart"/>
      <w:r w:rsidRPr="00401840">
        <w:rPr>
          <w:rFonts w:ascii="BMW Group Light" w:eastAsia="BMW Type Global Regular" w:hAnsi="BMW Group Light" w:cs="BMW Group Light"/>
          <w:sz w:val="20"/>
        </w:rPr>
        <w:t>userI</w:t>
      </w:r>
      <w:proofErr w:type="spellEnd"/>
      <w:r w:rsidRPr="00401840">
        <w:rPr>
          <w:rFonts w:ascii="BMW Group Light" w:eastAsia="BMW Type Global Regular" w:hAnsi="BMW Group Light" w:cs="BMW Group Light"/>
          <w:sz w:val="20"/>
        </w:rPr>
        <w:t xml:space="preserve"> want the Dealer automatically pre-</w:t>
      </w:r>
      <w:proofErr w:type="spellStart"/>
      <w:r w:rsidRPr="00401840">
        <w:rPr>
          <w:rFonts w:ascii="BMW Group Light" w:eastAsia="BMW Type Global Regular" w:hAnsi="BMW Group Light" w:cs="BMW Group Light"/>
          <w:sz w:val="20"/>
        </w:rPr>
        <w:t>filledSo</w:t>
      </w:r>
      <w:proofErr w:type="spellEnd"/>
      <w:r w:rsidRPr="00401840">
        <w:rPr>
          <w:rFonts w:ascii="BMW Group Light" w:eastAsia="BMW Type Global Regular" w:hAnsi="BMW Group Light" w:cs="BMW Group Light"/>
          <w:sz w:val="20"/>
        </w:rPr>
        <w:t xml:space="preserve"> that I don't have to search for the specific dealer</w:t>
      </w:r>
    </w:p>
    <w:p w14:paraId="62417F01"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As a user I want to adjust the MSRP to the agreed quotation price</w:t>
      </w:r>
      <w:r>
        <w:rPr>
          <w:rFonts w:ascii="BMW Group Light" w:eastAsia="BMW Type Global Regular" w:hAnsi="BMW Group Light" w:cs="BMW Group Light"/>
          <w:sz w:val="20"/>
        </w:rPr>
        <w:t xml:space="preserve"> </w:t>
      </w:r>
      <w:r w:rsidRPr="00401840">
        <w:rPr>
          <w:rFonts w:ascii="BMW Group Light" w:eastAsia="BMW Type Global Regular" w:hAnsi="BMW Group Light" w:cs="BMW Group Light"/>
          <w:sz w:val="20"/>
        </w:rPr>
        <w:t>So that I can finance the quotation price</w:t>
      </w:r>
    </w:p>
    <w:p w14:paraId="05B2241B"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C05A50">
        <w:rPr>
          <w:rFonts w:ascii="BMW Group Light" w:eastAsia="BMW Type Global Regular" w:hAnsi="BMW Group Light" w:cs="BMW Group Light"/>
          <w:sz w:val="20"/>
        </w:rPr>
        <w:t>As a user I want to adjust the MSRP to the agreed quotation price</w:t>
      </w:r>
      <w:r>
        <w:rPr>
          <w:rFonts w:ascii="BMW Group Light" w:eastAsia="BMW Type Global Regular" w:hAnsi="BMW Group Light" w:cs="BMW Group Light"/>
          <w:sz w:val="20"/>
        </w:rPr>
        <w:t xml:space="preserve"> </w:t>
      </w:r>
      <w:r w:rsidRPr="00C05A50">
        <w:rPr>
          <w:rFonts w:ascii="BMW Group Light" w:eastAsia="BMW Type Global Regular" w:hAnsi="BMW Group Light" w:cs="BMW Group Light"/>
          <w:sz w:val="20"/>
        </w:rPr>
        <w:t>So that I can get a binding offer from the dealer</w:t>
      </w:r>
    </w:p>
    <w:p w14:paraId="1E1FD203"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4A76A4">
        <w:rPr>
          <w:rFonts w:ascii="BMW Group Light" w:eastAsia="BMW Type Global Regular" w:hAnsi="BMW Group Light" w:cs="BMW Group Light"/>
          <w:sz w:val="20"/>
        </w:rPr>
        <w:t>As a user</w:t>
      </w:r>
      <w:r>
        <w:rPr>
          <w:rFonts w:ascii="BMW Group Light" w:eastAsia="BMW Type Global Regular" w:hAnsi="BMW Group Light" w:cs="BMW Group Light"/>
          <w:sz w:val="20"/>
        </w:rPr>
        <w:t xml:space="preserve"> </w:t>
      </w:r>
      <w:r w:rsidRPr="004A76A4">
        <w:rPr>
          <w:rFonts w:ascii="BMW Group Light" w:eastAsia="BMW Type Global Regular" w:hAnsi="BMW Group Light" w:cs="BMW Group Light"/>
          <w:sz w:val="20"/>
        </w:rPr>
        <w:t xml:space="preserve">I want to add associated products to the </w:t>
      </w:r>
      <w:proofErr w:type="spellStart"/>
      <w:r w:rsidRPr="004A76A4">
        <w:rPr>
          <w:rFonts w:ascii="BMW Group Light" w:eastAsia="BMW Type Global Regular" w:hAnsi="BMW Group Light" w:cs="BMW Group Light"/>
          <w:sz w:val="20"/>
        </w:rPr>
        <w:t>car.So</w:t>
      </w:r>
      <w:proofErr w:type="spellEnd"/>
      <w:r w:rsidRPr="004A76A4">
        <w:rPr>
          <w:rFonts w:ascii="BMW Group Light" w:eastAsia="BMW Type Global Regular" w:hAnsi="BMW Group Light" w:cs="BMW Group Light"/>
          <w:sz w:val="20"/>
        </w:rPr>
        <w:t xml:space="preserve"> that I can add vehicle </w:t>
      </w:r>
      <w:proofErr w:type="spellStart"/>
      <w:r w:rsidRPr="004A76A4">
        <w:rPr>
          <w:rFonts w:ascii="BMW Group Light" w:eastAsia="BMW Type Global Regular" w:hAnsi="BMW Group Light" w:cs="BMW Group Light"/>
          <w:sz w:val="20"/>
        </w:rPr>
        <w:t>assecoires</w:t>
      </w:r>
      <w:proofErr w:type="spellEnd"/>
      <w:r w:rsidRPr="004A76A4">
        <w:rPr>
          <w:rFonts w:ascii="BMW Group Light" w:eastAsia="BMW Type Global Regular" w:hAnsi="BMW Group Light" w:cs="BMW Group Light"/>
          <w:sz w:val="20"/>
        </w:rPr>
        <w:t> and etc. to the to be financed amount</w:t>
      </w:r>
    </w:p>
    <w:p w14:paraId="45C88B64"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4A76A4">
        <w:rPr>
          <w:rFonts w:ascii="BMW Group Light" w:eastAsia="BMW Type Global Regular" w:hAnsi="BMW Group Light" w:cs="BMW Group Light"/>
          <w:sz w:val="20"/>
        </w:rPr>
        <w:t xml:space="preserve">As a user I want to select the SF Product and adjust the parameter to my </w:t>
      </w:r>
      <w:proofErr w:type="spellStart"/>
      <w:r w:rsidRPr="004A76A4">
        <w:rPr>
          <w:rFonts w:ascii="BMW Group Light" w:eastAsia="BMW Type Global Regular" w:hAnsi="BMW Group Light" w:cs="BMW Group Light"/>
          <w:sz w:val="20"/>
        </w:rPr>
        <w:t>needs.So</w:t>
      </w:r>
      <w:proofErr w:type="spellEnd"/>
      <w:r w:rsidRPr="004A76A4">
        <w:rPr>
          <w:rFonts w:ascii="BMW Group Light" w:eastAsia="BMW Type Global Regular" w:hAnsi="BMW Group Light" w:cs="BMW Group Light"/>
          <w:sz w:val="20"/>
        </w:rPr>
        <w:t xml:space="preserve"> that I can get the SF Product that fits my personal needs</w:t>
      </w:r>
    </w:p>
    <w:p w14:paraId="39984E0D"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E277F5">
        <w:rPr>
          <w:rFonts w:ascii="BMW Group Light" w:eastAsia="BMW Type Global Regular" w:hAnsi="BMW Group Light" w:cs="BMW Group Light"/>
          <w:sz w:val="20"/>
        </w:rPr>
        <w:t>As a user</w:t>
      </w:r>
      <w:r>
        <w:rPr>
          <w:rFonts w:ascii="BMW Group Light" w:eastAsia="BMW Type Global Regular" w:hAnsi="BMW Group Light" w:cs="BMW Group Light"/>
          <w:sz w:val="20"/>
        </w:rPr>
        <w:t xml:space="preserve"> </w:t>
      </w:r>
      <w:r w:rsidRPr="00E277F5">
        <w:rPr>
          <w:rFonts w:ascii="BMW Group Light" w:eastAsia="BMW Type Global Regular" w:hAnsi="BMW Group Light" w:cs="BMW Group Light"/>
          <w:sz w:val="20"/>
        </w:rPr>
        <w:t>I want to add associate</w:t>
      </w:r>
      <w:r>
        <w:rPr>
          <w:rFonts w:ascii="BMW Group Light" w:eastAsia="BMW Type Global Regular" w:hAnsi="BMW Group Light" w:cs="BMW Group Light"/>
          <w:sz w:val="20"/>
        </w:rPr>
        <w:t>d products to the finance offer s</w:t>
      </w:r>
      <w:r w:rsidRPr="00E277F5">
        <w:rPr>
          <w:rFonts w:ascii="BMW Group Light" w:eastAsia="BMW Type Global Regular" w:hAnsi="BMW Group Light" w:cs="BMW Group Light"/>
          <w:sz w:val="20"/>
        </w:rPr>
        <w:t>o that I can add vehicle accessories and etc. to the to be financed amount</w:t>
      </w:r>
    </w:p>
    <w:p w14:paraId="22F71095" w14:textId="77777777" w:rsidR="008403DD" w:rsidRDefault="008403DD" w:rsidP="008403DD">
      <w:pPr>
        <w:pStyle w:val="ListParagraph"/>
        <w:numPr>
          <w:ilvl w:val="0"/>
          <w:numId w:val="37"/>
        </w:numPr>
        <w:rPr>
          <w:rFonts w:ascii="BMW Group Light" w:eastAsia="BMW Type Global Regular" w:hAnsi="BMW Group Light" w:cs="BMW Group Light"/>
          <w:sz w:val="20"/>
        </w:rPr>
      </w:pPr>
      <w:r>
        <w:rPr>
          <w:rFonts w:ascii="BMW Group Light" w:eastAsia="BMW Type Global Regular" w:hAnsi="BMW Group Light" w:cs="BMW Group Light"/>
          <w:sz w:val="20"/>
        </w:rPr>
        <w:t xml:space="preserve">As a user </w:t>
      </w:r>
      <w:r w:rsidRPr="00E277F5">
        <w:rPr>
          <w:rFonts w:ascii="BMW Group Light" w:eastAsia="BMW Type Global Regular" w:hAnsi="BMW Group Light" w:cs="BMW Group Light"/>
          <w:sz w:val="20"/>
        </w:rPr>
        <w:t>I want to</w:t>
      </w:r>
      <w:r>
        <w:rPr>
          <w:rFonts w:ascii="BMW Group Light" w:eastAsia="BMW Type Global Regular" w:hAnsi="BMW Group Light" w:cs="BMW Group Light"/>
          <w:sz w:val="20"/>
        </w:rPr>
        <w:t xml:space="preserve"> select Herald Leasing products </w:t>
      </w:r>
      <w:r w:rsidRPr="00E277F5">
        <w:rPr>
          <w:rFonts w:ascii="BMW Group Light" w:eastAsia="BMW Type Global Regular" w:hAnsi="BMW Group Light" w:cs="BMW Group Light"/>
          <w:sz w:val="20"/>
        </w:rPr>
        <w:t xml:space="preserve">so that </w:t>
      </w:r>
      <w:proofErr w:type="spellStart"/>
      <w:r w:rsidRPr="00E277F5">
        <w:rPr>
          <w:rFonts w:ascii="BMW Group Light" w:eastAsia="BMW Type Global Regular" w:hAnsi="BMW Group Light" w:cs="BMW Group Light"/>
          <w:sz w:val="20"/>
        </w:rPr>
        <w:t>i</w:t>
      </w:r>
      <w:proofErr w:type="spellEnd"/>
      <w:r w:rsidRPr="00E277F5">
        <w:rPr>
          <w:rFonts w:ascii="BMW Group Light" w:eastAsia="BMW Type Global Regular" w:hAnsi="BMW Group Light" w:cs="BMW Group Light"/>
          <w:sz w:val="20"/>
        </w:rPr>
        <w:t xml:space="preserve"> can chose leasing products</w:t>
      </w:r>
    </w:p>
    <w:p w14:paraId="7B43DF05"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E277F5">
        <w:rPr>
          <w:rFonts w:ascii="BMW Group Light" w:eastAsia="BMW Type Global Regular" w:hAnsi="BMW Group Light" w:cs="BMW Group Light"/>
          <w:sz w:val="20"/>
        </w:rPr>
        <w:t xml:space="preserve">As </w:t>
      </w:r>
      <w:proofErr w:type="spellStart"/>
      <w:proofErr w:type="gramStart"/>
      <w:r w:rsidRPr="00E277F5">
        <w:rPr>
          <w:rFonts w:ascii="BMW Group Light" w:eastAsia="BMW Type Global Regular" w:hAnsi="BMW Group Light" w:cs="BMW Group Light"/>
          <w:sz w:val="20"/>
        </w:rPr>
        <w:t>a</w:t>
      </w:r>
      <w:proofErr w:type="spellEnd"/>
      <w:proofErr w:type="gramEnd"/>
      <w:r w:rsidRPr="00E277F5">
        <w:rPr>
          <w:rFonts w:ascii="BMW Group Light" w:eastAsia="BMW Type Global Regular" w:hAnsi="BMW Group Light" w:cs="BMW Group Light"/>
          <w:sz w:val="20"/>
        </w:rPr>
        <w:t xml:space="preserve"> </w:t>
      </w:r>
      <w:r>
        <w:rPr>
          <w:rFonts w:ascii="BMW Group Light" w:eastAsia="BMW Type Global Regular" w:hAnsi="BMW Group Light" w:cs="BMW Group Light"/>
          <w:sz w:val="20"/>
        </w:rPr>
        <w:t xml:space="preserve">existing customer and </w:t>
      </w:r>
      <w:proofErr w:type="spellStart"/>
      <w:r>
        <w:rPr>
          <w:rFonts w:ascii="BMW Group Light" w:eastAsia="BMW Type Global Regular" w:hAnsi="BMW Group Light" w:cs="BMW Group Light"/>
          <w:sz w:val="20"/>
        </w:rPr>
        <w:t>eApp</w:t>
      </w:r>
      <w:proofErr w:type="spellEnd"/>
      <w:r>
        <w:rPr>
          <w:rFonts w:ascii="BMW Group Light" w:eastAsia="BMW Type Global Regular" w:hAnsi="BMW Group Light" w:cs="BMW Group Light"/>
          <w:sz w:val="20"/>
        </w:rPr>
        <w:t xml:space="preserve"> user </w:t>
      </w:r>
      <w:r w:rsidRPr="00E277F5">
        <w:rPr>
          <w:rFonts w:ascii="BMW Group Light" w:eastAsia="BMW Type Global Regular" w:hAnsi="BMW Group Light" w:cs="BMW Group Light"/>
          <w:sz w:val="20"/>
        </w:rPr>
        <w:t>I want to be able</w:t>
      </w:r>
      <w:r>
        <w:rPr>
          <w:rFonts w:ascii="BMW Group Light" w:eastAsia="BMW Type Global Regular" w:hAnsi="BMW Group Light" w:cs="BMW Group Light"/>
          <w:sz w:val="20"/>
        </w:rPr>
        <w:t xml:space="preserve"> to select the loyalty SF offer </w:t>
      </w:r>
      <w:r w:rsidRPr="00E277F5">
        <w:rPr>
          <w:rFonts w:ascii="BMW Group Light" w:eastAsia="BMW Type Global Regular" w:hAnsi="BMW Group Light" w:cs="BMW Group Light"/>
          <w:sz w:val="20"/>
        </w:rPr>
        <w:t xml:space="preserve">so that </w:t>
      </w:r>
      <w:proofErr w:type="spellStart"/>
      <w:r w:rsidRPr="00E277F5">
        <w:rPr>
          <w:rFonts w:ascii="BMW Group Light" w:eastAsia="BMW Type Global Regular" w:hAnsi="BMW Group Light" w:cs="BMW Group Light"/>
          <w:sz w:val="20"/>
        </w:rPr>
        <w:t>i</w:t>
      </w:r>
      <w:proofErr w:type="spellEnd"/>
      <w:r w:rsidRPr="00E277F5">
        <w:rPr>
          <w:rFonts w:ascii="BMW Group Light" w:eastAsia="BMW Type Global Regular" w:hAnsi="BMW Group Light" w:cs="BMW Group Light"/>
          <w:sz w:val="20"/>
        </w:rPr>
        <w:t xml:space="preserve"> can enjoy the loyalty program interest rate subsidy.</w:t>
      </w:r>
    </w:p>
    <w:p w14:paraId="6D578D6E"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hAnsi="BMW Group Light" w:cs="BMW Group Light"/>
          <w:sz w:val="20"/>
          <w:lang w:val="en-GB"/>
        </w:rPr>
        <w:t>As a user I want to select the SF Product and adjust the parameter to my needs so that I can get the SF Product that fits my personal  needs</w:t>
      </w:r>
    </w:p>
    <w:p w14:paraId="52D9A3C7" w14:textId="77777777" w:rsidR="008F4FA3" w:rsidRDefault="008F4FA3" w:rsidP="008F4FA3">
      <w:pPr>
        <w:pStyle w:val="ListParagraph"/>
        <w:numPr>
          <w:ilvl w:val="0"/>
          <w:numId w:val="37"/>
        </w:numPr>
        <w:rPr>
          <w:rFonts w:ascii="BMW Group Light" w:eastAsia="BMW Type Global Regular" w:hAnsi="BMW Group Light" w:cs="BMW Group Light"/>
          <w:sz w:val="20"/>
        </w:rPr>
      </w:pPr>
      <w:r w:rsidRPr="000921C2">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 xml:space="preserve">As a user I want to add associated products to the finance offer so that I can add vehicle accessories and etc. to </w:t>
      </w:r>
      <w:proofErr w:type="gramStart"/>
      <w:r w:rsidRPr="00116033">
        <w:rPr>
          <w:rFonts w:ascii="BMW Group Light" w:eastAsia="BMW Type Global Regular" w:hAnsi="BMW Group Light" w:cs="BMW Group Light"/>
          <w:sz w:val="20"/>
          <w:lang w:val="en-GB"/>
        </w:rPr>
        <w:t>the to</w:t>
      </w:r>
      <w:proofErr w:type="gramEnd"/>
      <w:r w:rsidRPr="00116033">
        <w:rPr>
          <w:rFonts w:ascii="BMW Group Light" w:eastAsia="BMW Type Global Regular" w:hAnsi="BMW Group Light" w:cs="BMW Group Light"/>
          <w:sz w:val="20"/>
          <w:lang w:val="en-GB"/>
        </w:rPr>
        <w:t xml:space="preserve"> be financed amount</w:t>
      </w:r>
      <w:r w:rsidRPr="000921C2">
        <w:rPr>
          <w:rFonts w:ascii="BMW Group Light" w:eastAsia="BMW Type Global Regular" w:hAnsi="BMW Group Light" w:cs="BMW Group Light"/>
          <w:sz w:val="20"/>
        </w:rPr>
        <w:t>.</w:t>
      </w:r>
    </w:p>
    <w:p w14:paraId="026CFC03"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As a user I want to select Herald Leasing products so that I can chose leasing products</w:t>
      </w:r>
    </w:p>
    <w:p w14:paraId="2A0CB617"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sz w:val="20"/>
          <w:lang w:val="en-GB"/>
        </w:rPr>
        <w:t xml:space="preserve">As </w:t>
      </w:r>
      <w:proofErr w:type="spellStart"/>
      <w:proofErr w:type="gramStart"/>
      <w:r w:rsidRPr="00116033">
        <w:rPr>
          <w:rFonts w:ascii="BMW Group Light" w:eastAsia="BMW Type Global Regular" w:hAnsi="BMW Group Light" w:cs="BMW Group Light"/>
          <w:sz w:val="20"/>
          <w:lang w:val="en-GB"/>
        </w:rPr>
        <w:t>a</w:t>
      </w:r>
      <w:proofErr w:type="spellEnd"/>
      <w:proofErr w:type="gramEnd"/>
      <w:r w:rsidRPr="00116033">
        <w:rPr>
          <w:rFonts w:ascii="BMW Group Light" w:eastAsia="BMW Type Global Regular" w:hAnsi="BMW Group Light" w:cs="BMW Group Light"/>
          <w:sz w:val="20"/>
          <w:lang w:val="en-GB"/>
        </w:rPr>
        <w:t xml:space="preserve"> existing customer and </w:t>
      </w:r>
      <w:proofErr w:type="spellStart"/>
      <w:r w:rsidRPr="00116033">
        <w:rPr>
          <w:rFonts w:ascii="BMW Group Light" w:eastAsia="BMW Type Global Regular" w:hAnsi="BMW Group Light" w:cs="BMW Group Light"/>
          <w:sz w:val="20"/>
          <w:lang w:val="en-GB"/>
        </w:rPr>
        <w:t>eApp</w:t>
      </w:r>
      <w:proofErr w:type="spellEnd"/>
      <w:r w:rsidRPr="00116033">
        <w:rPr>
          <w:rFonts w:ascii="BMW Group Light" w:eastAsia="BMW Type Global Regular" w:hAnsi="BMW Group Light" w:cs="BMW Group Light"/>
          <w:sz w:val="20"/>
          <w:lang w:val="en-GB"/>
        </w:rPr>
        <w:t xml:space="preserve"> user I want to be able to select the loyalty SF offer so that I can enjoy the loyalty program interest rate subsidy.</w:t>
      </w:r>
    </w:p>
    <w:p w14:paraId="44B25046"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As a user, I want to be notified in how many days the offer is expired.</w:t>
      </w:r>
    </w:p>
    <w:p w14:paraId="79F955A5" w14:textId="19BA1E43" w:rsidR="008F4FA3" w:rsidRPr="00D77155" w:rsidRDefault="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sz w:val="20"/>
          <w:lang w:val="en-GB"/>
        </w:rPr>
        <w:t xml:space="preserve">As a user, I want to be select dealer specific SF products so that </w:t>
      </w:r>
      <w:proofErr w:type="spellStart"/>
      <w:r w:rsidRPr="00116033">
        <w:rPr>
          <w:rFonts w:ascii="BMW Group Light" w:eastAsia="BMW Type Global Regular" w:hAnsi="BMW Group Light" w:cs="BMW Group Light"/>
          <w:sz w:val="20"/>
          <w:lang w:val="en-GB"/>
        </w:rPr>
        <w:t>i</w:t>
      </w:r>
      <w:proofErr w:type="spellEnd"/>
      <w:r w:rsidRPr="00116033">
        <w:rPr>
          <w:rFonts w:ascii="BMW Group Light" w:eastAsia="BMW Type Global Regular" w:hAnsi="BMW Group Light" w:cs="BMW Group Light"/>
          <w:sz w:val="20"/>
          <w:lang w:val="en-GB"/>
        </w:rPr>
        <w:t xml:space="preserve"> can enjoy dealer specific SF campaigns.</w:t>
      </w:r>
    </w:p>
    <w:p w14:paraId="75CFBA2D" w14:textId="77777777" w:rsidR="008403DD" w:rsidRPr="00401840" w:rsidRDefault="008403DD" w:rsidP="008403DD">
      <w:pPr>
        <w:ind w:left="1080"/>
        <w:rPr>
          <w:rFonts w:ascii="BMW Group Light" w:eastAsia="BMW Type Global Regular" w:hAnsi="BMW Group Light" w:cs="BMW Group Light"/>
          <w:sz w:val="20"/>
        </w:rPr>
      </w:pPr>
    </w:p>
    <w:p w14:paraId="3D2637D3" w14:textId="77777777" w:rsidR="008403DD" w:rsidRDefault="008403DD" w:rsidP="008403DD">
      <w:pPr>
        <w:numPr>
          <w:ilvl w:val="0"/>
          <w:numId w:val="30"/>
        </w:numPr>
        <w:jc w:val="left"/>
        <w:rPr>
          <w:rFonts w:ascii="BMW Group Light" w:eastAsia="BMW Type Global Regular" w:hAnsi="BMW Group Light" w:cs="BMW Group Light"/>
          <w:sz w:val="20"/>
        </w:rPr>
      </w:pPr>
      <w:r w:rsidRPr="003D5A1F">
        <w:rPr>
          <w:rFonts w:ascii="BMW Group Light" w:hAnsi="BMW Group Light" w:cs="BMW Group Light"/>
          <w:sz w:val="20"/>
        </w:rPr>
        <w:t>Binding Offer Management (DFE Review and Audit)</w:t>
      </w:r>
    </w:p>
    <w:p w14:paraId="38DC4ACC" w14:textId="77777777" w:rsidR="008F4FA3" w:rsidRPr="00D77155"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hAnsi="BMW Group Light" w:cs="BMW Group Light"/>
          <w:sz w:val="20"/>
          <w:lang w:val="en-GB"/>
        </w:rPr>
        <w:t>As a user, I want to get confirmation of my quotation by F&amp;I, and the quotation information couldn’t be changed by myself after quotation submitted, so that I'm able to proceed with the loan application.</w:t>
      </w:r>
    </w:p>
    <w:p w14:paraId="55D34488" w14:textId="0CA3CF5D" w:rsidR="008403DD" w:rsidRPr="00D77155" w:rsidRDefault="008403DD" w:rsidP="008F4FA3">
      <w:pPr>
        <w:pStyle w:val="ListParagraph"/>
        <w:numPr>
          <w:ilvl w:val="0"/>
          <w:numId w:val="38"/>
        </w:numPr>
        <w:rPr>
          <w:rFonts w:ascii="BMW Group Light" w:eastAsia="BMW Type Global Regular" w:hAnsi="BMW Group Light" w:cs="BMW Group Light"/>
          <w:sz w:val="20"/>
        </w:rPr>
      </w:pPr>
      <w:r w:rsidRPr="000921C2">
        <w:rPr>
          <w:rFonts w:ascii="BMW Group Light" w:eastAsia="BMW Type Global Regular" w:hAnsi="BMW Group Light" w:cs="BMW Group Light" w:hint="eastAsia"/>
          <w:sz w:val="20"/>
        </w:rPr>
        <w:t> </w:t>
      </w:r>
      <w:r w:rsidR="008F4FA3" w:rsidRPr="008F4FA3">
        <w:rPr>
          <w:rFonts w:ascii="BMW Group Light" w:eastAsia="BMW Type Global Regular" w:hAnsi="BMW Group Light" w:cs="BMW Group Light"/>
          <w:sz w:val="20"/>
          <w:lang w:val="en-GB"/>
        </w:rPr>
        <w:t xml:space="preserve">As a user of DFE, I want to review &amp; audit the quotation which is selected by the applicants, if all information is correct, click "confirmed", then follow existing process. </w:t>
      </w:r>
      <w:proofErr w:type="gramStart"/>
      <w:r w:rsidR="008F4FA3" w:rsidRPr="008F4FA3">
        <w:rPr>
          <w:rFonts w:ascii="BMW Group Light" w:eastAsia="BMW Type Global Regular" w:hAnsi="BMW Group Light" w:cs="BMW Group Light"/>
          <w:sz w:val="20"/>
          <w:lang w:val="en-GB"/>
        </w:rPr>
        <w:t>if</w:t>
      </w:r>
      <w:proofErr w:type="gramEnd"/>
      <w:r w:rsidR="008F4FA3" w:rsidRPr="008F4FA3">
        <w:rPr>
          <w:rFonts w:ascii="BMW Group Light" w:eastAsia="BMW Type Global Regular" w:hAnsi="BMW Group Light" w:cs="BMW Group Light"/>
          <w:sz w:val="20"/>
          <w:lang w:val="en-GB"/>
        </w:rPr>
        <w:t xml:space="preserve"> it’s incorrect, I will help to change to correct.</w:t>
      </w:r>
    </w:p>
    <w:p w14:paraId="4A1B0C76" w14:textId="30F503D2" w:rsidR="008F4FA3" w:rsidRPr="00D77155"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eastAsia="BMW Type Global Regular" w:hAnsi="BMW Group Light" w:cs="BMW Group Light"/>
          <w:sz w:val="20"/>
          <w:lang w:val="en-GB"/>
        </w:rPr>
        <w:lastRenderedPageBreak/>
        <w:t>As a user</w:t>
      </w:r>
      <w:proofErr w:type="gramStart"/>
      <w:r w:rsidRPr="008F4FA3">
        <w:rPr>
          <w:rFonts w:ascii="BMW Group Light" w:eastAsia="BMW Type Global Regular" w:hAnsi="BMW Group Light" w:cs="BMW Group Light"/>
          <w:sz w:val="20"/>
          <w:lang w:val="en-GB"/>
        </w:rPr>
        <w:t>,  I</w:t>
      </w:r>
      <w:proofErr w:type="gramEnd"/>
      <w:r w:rsidRPr="008F4FA3">
        <w:rPr>
          <w:rFonts w:ascii="BMW Group Light" w:eastAsia="BMW Type Global Regular" w:hAnsi="BMW Group Light" w:cs="BMW Group Light"/>
          <w:sz w:val="20"/>
          <w:lang w:val="en-GB"/>
        </w:rPr>
        <w:t xml:space="preserve"> want to be notified the quotation information which has been confirmed by F&amp;I, following the comment which F&amp;I left,  so that I'm able to proceed to E-authentication.</w:t>
      </w:r>
    </w:p>
    <w:p w14:paraId="00E19D8C" w14:textId="371253E2" w:rsidR="008F4FA3"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eastAsia="BMW Type Global Regular" w:hAnsi="BMW Group Light" w:cs="BMW Group Light"/>
          <w:sz w:val="20"/>
          <w:lang w:val="en-GB"/>
        </w:rPr>
        <w:t>As a user, I want to be notified if the offer is expired, so that I cannot apply for an expired SF product offer.</w:t>
      </w:r>
    </w:p>
    <w:p w14:paraId="65DF07DF" w14:textId="77777777" w:rsidR="00116033" w:rsidRPr="00116033" w:rsidRDefault="00116033" w:rsidP="00D77155">
      <w:pPr>
        <w:pStyle w:val="ListParagraph"/>
        <w:ind w:left="1440"/>
        <w:rPr>
          <w:rFonts w:ascii="BMW Group Light" w:eastAsia="BMW Type Global Regular" w:hAnsi="BMW Group Light" w:cs="BMW Group Light"/>
          <w:sz w:val="20"/>
        </w:rPr>
      </w:pPr>
    </w:p>
    <w:p w14:paraId="45530360" w14:textId="77777777" w:rsidR="008403DD" w:rsidRDefault="008403DD" w:rsidP="008403DD">
      <w:pPr>
        <w:numPr>
          <w:ilvl w:val="0"/>
          <w:numId w:val="30"/>
        </w:numPr>
        <w:jc w:val="left"/>
        <w:rPr>
          <w:rFonts w:ascii="BMW Group Light" w:eastAsia="BMW Type Global Regular" w:hAnsi="BMW Group Light" w:cs="BMW Group Light"/>
          <w:sz w:val="20"/>
        </w:rPr>
      </w:pPr>
      <w:r w:rsidRPr="00860BA3">
        <w:rPr>
          <w:rFonts w:ascii="BMW Group Light" w:hAnsi="BMW Group Light" w:cs="BMW Group Light" w:hint="eastAsia"/>
          <w:sz w:val="20"/>
        </w:rPr>
        <w:t> </w:t>
      </w:r>
      <w:r w:rsidRPr="00860BA3">
        <w:rPr>
          <w:rFonts w:ascii="BMW Group Light" w:hAnsi="BMW Group Light" w:cs="BMW Group Light"/>
          <w:sz w:val="20"/>
        </w:rPr>
        <w:t>E-</w:t>
      </w:r>
      <w:proofErr w:type="spellStart"/>
      <w:r w:rsidRPr="00860BA3">
        <w:rPr>
          <w:rFonts w:ascii="BMW Group Light" w:hAnsi="BMW Group Light" w:cs="BMW Group Light"/>
          <w:sz w:val="20"/>
        </w:rPr>
        <w:t>Authetication</w:t>
      </w:r>
      <w:proofErr w:type="spellEnd"/>
      <w:r w:rsidRPr="00860BA3">
        <w:rPr>
          <w:rFonts w:ascii="BMW Group Light" w:hAnsi="BMW Group Light" w:cs="BMW Group Light"/>
          <w:sz w:val="20"/>
        </w:rPr>
        <w:t xml:space="preserve"> (PBOC Authorization/NCIIC/Bank Card/Face Recognition/OTP)</w:t>
      </w:r>
    </w:p>
    <w:p w14:paraId="1B5D6244"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a user of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I want to see the overall E-Application including E-authentication process and required materials, so that I can know the process and prepare materials in advance.</w:t>
      </w:r>
    </w:p>
    <w:p w14:paraId="00A44D43"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upload PRC ID information for both sides, so that BMW SF can perform NCIIC online identity authentication to the applicant. </w:t>
      </w:r>
    </w:p>
    <w:p w14:paraId="397B3CF5"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upload Bank Card information, so that BMW SF can perform China Union Pay online identity authentication to the applicant. </w:t>
      </w:r>
    </w:p>
    <w:p w14:paraId="3E1EFDB0"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perform Face Recognition, so that BMW SF can continue to acquire PBOC authorization from the applicant if he/she passed Face Recognition and Vivo Detection.</w:t>
      </w:r>
    </w:p>
    <w:p w14:paraId="211E3C99"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to show the E-Authentication Result to the user, so that the user can continue or stop the journey</w:t>
      </w:r>
    </w:p>
    <w:p w14:paraId="202CE671" w14:textId="77777777" w:rsidR="00C5053B" w:rsidRPr="00D77155"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to generate CA for E-</w:t>
      </w:r>
      <w:proofErr w:type="spellStart"/>
      <w:r w:rsidRPr="00C5053B">
        <w:rPr>
          <w:rFonts w:ascii="BMW Group Light" w:eastAsia="BMW Type Global Regular" w:hAnsi="BMW Group Light" w:cs="BMW Group Light"/>
          <w:sz w:val="20"/>
          <w:lang w:val="en-GB"/>
        </w:rPr>
        <w:t>Athentication</w:t>
      </w:r>
      <w:proofErr w:type="spellEnd"/>
      <w:r w:rsidRPr="00C5053B">
        <w:rPr>
          <w:rFonts w:ascii="BMW Group Light" w:eastAsia="BMW Type Global Regular" w:hAnsi="BMW Group Light" w:cs="BMW Group Light"/>
          <w:sz w:val="20"/>
          <w:lang w:val="en-GB"/>
        </w:rPr>
        <w:t xml:space="preserve">, so that all the customer actions, including authentication and authorization, can be saved as digital evidence. </w:t>
      </w:r>
    </w:p>
    <w:p w14:paraId="7FADE864" w14:textId="77777777" w:rsidR="00E41A95" w:rsidRDefault="00E41A95" w:rsidP="00E41A95">
      <w:pPr>
        <w:pStyle w:val="ListParagraph"/>
        <w:numPr>
          <w:ilvl w:val="0"/>
          <w:numId w:val="39"/>
        </w:numPr>
        <w:rPr>
          <w:rFonts w:ascii="BMW Group Light" w:eastAsia="BMW Type Global Regular" w:hAnsi="BMW Group Light" w:cs="BMW Group Light"/>
          <w:sz w:val="20"/>
        </w:rPr>
      </w:pPr>
      <w:r>
        <w:rPr>
          <w:rFonts w:ascii="BMW Group Light" w:eastAsia="BMW Type Global Regular" w:hAnsi="BMW Group Light" w:cs="BMW Group Light"/>
          <w:sz w:val="20"/>
        </w:rPr>
        <w:t xml:space="preserve">As an </w:t>
      </w:r>
      <w:proofErr w:type="spellStart"/>
      <w:r>
        <w:rPr>
          <w:rFonts w:ascii="BMW Group Light" w:eastAsia="BMW Type Global Regular" w:hAnsi="BMW Group Light" w:cs="BMW Group Light"/>
          <w:sz w:val="20"/>
        </w:rPr>
        <w:t>eAPP</w:t>
      </w:r>
      <w:proofErr w:type="spellEnd"/>
      <w:r>
        <w:rPr>
          <w:rFonts w:ascii="BMW Group Light" w:eastAsia="BMW Type Global Regular" w:hAnsi="BMW Group Light" w:cs="BMW Group Light"/>
          <w:sz w:val="20"/>
        </w:rPr>
        <w:t xml:space="preserve"> user, I want to have the information in OSS that was used to do Union Pay Bank Card 5 elements verification in E-Application, so that the information can be prefilled/reused when I do Direct Debit in OSS platform.</w:t>
      </w:r>
    </w:p>
    <w:p w14:paraId="65595493" w14:textId="77777777" w:rsidR="008403DD" w:rsidRPr="00401840" w:rsidRDefault="008403DD" w:rsidP="008403DD">
      <w:pPr>
        <w:ind w:left="720"/>
        <w:jc w:val="left"/>
        <w:rPr>
          <w:rFonts w:ascii="BMW Group Light" w:eastAsia="BMW Type Global Regular" w:hAnsi="BMW Group Light" w:cs="BMW Group Light"/>
          <w:sz w:val="20"/>
          <w:lang w:val="en-US"/>
        </w:rPr>
      </w:pPr>
    </w:p>
    <w:p w14:paraId="2F0E694A"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860BA3">
        <w:rPr>
          <w:rFonts w:ascii="BMW Group Light" w:hAnsi="BMW Group Light" w:cs="BMW Group Light"/>
          <w:sz w:val="20"/>
        </w:rPr>
        <w:t>Pre Check Management</w:t>
      </w:r>
    </w:p>
    <w:p w14:paraId="25137012" w14:textId="0EF73F2C" w:rsidR="00CC55A4" w:rsidRPr="00CC55A4" w:rsidRDefault="00CC55A4" w:rsidP="00CC55A4">
      <w:pPr>
        <w:pStyle w:val="ListParagraph"/>
        <w:numPr>
          <w:ilvl w:val="0"/>
          <w:numId w:val="40"/>
        </w:numPr>
        <w:rPr>
          <w:rFonts w:ascii="BMW Group Light" w:hAnsi="BMW Group Light" w:cs="BMW Group Light"/>
          <w:sz w:val="20"/>
          <w:lang w:val="en-GB"/>
        </w:rPr>
      </w:pPr>
      <w:r w:rsidRPr="00CC55A4">
        <w:rPr>
          <w:rFonts w:ascii="BMW Group Light" w:hAnsi="BMW Group Light" w:cs="BMW Group Light"/>
          <w:sz w:val="20"/>
          <w:lang w:val="en-GB"/>
        </w:rPr>
        <w:t xml:space="preserve">As an applicant of </w:t>
      </w:r>
      <w:proofErr w:type="spellStart"/>
      <w:r w:rsidRPr="00CC55A4">
        <w:rPr>
          <w:rFonts w:ascii="BMW Group Light" w:hAnsi="BMW Group Light" w:cs="BMW Group Light"/>
          <w:sz w:val="20"/>
          <w:lang w:val="en-GB"/>
        </w:rPr>
        <w:t>eAPP</w:t>
      </w:r>
      <w:proofErr w:type="spellEnd"/>
      <w:r w:rsidRPr="00CC55A4">
        <w:rPr>
          <w:rFonts w:ascii="BMW Group Light" w:hAnsi="BMW Group Light" w:cs="BMW Group Light"/>
          <w:sz w:val="20"/>
          <w:lang w:val="en-GB"/>
        </w:rPr>
        <w:t xml:space="preserve">, I want to </w:t>
      </w:r>
      <w:proofErr w:type="spellStart"/>
      <w:r w:rsidRPr="00CC55A4">
        <w:rPr>
          <w:rFonts w:ascii="BMW Group Light" w:hAnsi="BMW Group Light" w:cs="BMW Group Light"/>
          <w:sz w:val="20"/>
          <w:lang w:val="en-GB"/>
        </w:rPr>
        <w:t>triger</w:t>
      </w:r>
      <w:proofErr w:type="spellEnd"/>
      <w:r w:rsidRPr="00CC55A4">
        <w:rPr>
          <w:rFonts w:ascii="BMW Group Light" w:hAnsi="BMW Group Light" w:cs="BMW Group Light"/>
          <w:sz w:val="20"/>
          <w:lang w:val="en-GB"/>
        </w:rPr>
        <w:t xml:space="preserve"> pre-check application on the platform after I passed all steps in E-authentication and </w:t>
      </w:r>
      <w:proofErr w:type="spellStart"/>
      <w:r w:rsidRPr="00CC55A4">
        <w:rPr>
          <w:rFonts w:ascii="BMW Group Light" w:hAnsi="BMW Group Light" w:cs="BMW Group Light"/>
          <w:sz w:val="20"/>
          <w:lang w:val="en-GB"/>
        </w:rPr>
        <w:t>fulfill</w:t>
      </w:r>
      <w:proofErr w:type="spellEnd"/>
      <w:r w:rsidRPr="00CC55A4">
        <w:rPr>
          <w:rFonts w:ascii="BMW Group Light" w:hAnsi="BMW Group Light" w:cs="BMW Group Light"/>
          <w:sz w:val="20"/>
          <w:lang w:val="en-GB"/>
        </w:rPr>
        <w:t xml:space="preserve"> the application form, so that I can continue the application process by myself. </w:t>
      </w:r>
    </w:p>
    <w:p w14:paraId="3E24BF12" w14:textId="7F7F9726" w:rsidR="00105834" w:rsidRPr="00D77155" w:rsidRDefault="00CC55A4" w:rsidP="008403DD">
      <w:pPr>
        <w:pStyle w:val="ListParagraph"/>
        <w:numPr>
          <w:ilvl w:val="0"/>
          <w:numId w:val="40"/>
        </w:numPr>
        <w:rPr>
          <w:rFonts w:ascii="BMW Group Light" w:eastAsia="BMW Type Global Regular" w:hAnsi="BMW Group Light" w:cs="BMW Group Light"/>
          <w:sz w:val="20"/>
        </w:rPr>
      </w:pPr>
      <w:r w:rsidRPr="00CC55A4">
        <w:rPr>
          <w:rFonts w:ascii="BMW Group Light" w:hAnsi="BMW Group Light" w:cs="BMW Group Light"/>
          <w:sz w:val="20"/>
          <w:lang w:val="en-GB"/>
        </w:rPr>
        <w:t xml:space="preserve">As a co-borrower or guarantor I want to </w:t>
      </w:r>
      <w:proofErr w:type="spellStart"/>
      <w:r w:rsidRPr="00CC55A4">
        <w:rPr>
          <w:rFonts w:ascii="BMW Group Light" w:hAnsi="BMW Group Light" w:cs="BMW Group Light"/>
          <w:sz w:val="20"/>
          <w:lang w:val="en-GB"/>
        </w:rPr>
        <w:t>triger</w:t>
      </w:r>
      <w:proofErr w:type="spellEnd"/>
      <w:r w:rsidRPr="00CC55A4">
        <w:rPr>
          <w:rFonts w:ascii="BMW Group Light" w:hAnsi="BMW Group Light" w:cs="BMW Group Light"/>
          <w:sz w:val="20"/>
          <w:lang w:val="en-GB"/>
        </w:rPr>
        <w:t xml:space="preserve"> pre-check application on the platform using applicant’s account after I passed all steps in E-authentication and </w:t>
      </w:r>
      <w:proofErr w:type="spellStart"/>
      <w:r w:rsidRPr="00CC55A4">
        <w:rPr>
          <w:rFonts w:ascii="BMW Group Light" w:hAnsi="BMW Group Light" w:cs="BMW Group Light"/>
          <w:sz w:val="20"/>
          <w:lang w:val="en-GB"/>
        </w:rPr>
        <w:t>fulfill</w:t>
      </w:r>
      <w:proofErr w:type="spellEnd"/>
      <w:r w:rsidRPr="00CC55A4">
        <w:rPr>
          <w:rFonts w:ascii="BMW Group Light" w:hAnsi="BMW Group Light" w:cs="BMW Group Light"/>
          <w:sz w:val="20"/>
          <w:lang w:val="en-GB"/>
        </w:rPr>
        <w:t xml:space="preserve"> the application form of co-borrower/guarantor part, so that I can continue the application process. </w:t>
      </w:r>
    </w:p>
    <w:p w14:paraId="40C32F79" w14:textId="77777777" w:rsidR="00CC55A4" w:rsidRPr="00D77155"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 xml:space="preserve">As a dealer </w:t>
      </w:r>
      <w:proofErr w:type="gramStart"/>
      <w:r w:rsidRPr="00CC55A4">
        <w:rPr>
          <w:rFonts w:ascii="BMW Group Light" w:eastAsia="BMW Type Global Regular" w:hAnsi="BMW Group Light" w:cs="BMW Group Light"/>
          <w:sz w:val="20"/>
          <w:lang w:val="en-GB"/>
        </w:rPr>
        <w:t>FI ,</w:t>
      </w:r>
      <w:proofErr w:type="gramEnd"/>
      <w:r w:rsidRPr="00CC55A4">
        <w:rPr>
          <w:rFonts w:ascii="BMW Group Light" w:eastAsia="BMW Type Global Regular" w:hAnsi="BMW Group Light" w:cs="BMW Group Light"/>
          <w:sz w:val="20"/>
          <w:lang w:val="en-GB"/>
        </w:rPr>
        <w:t xml:space="preserve"> I want to see the pre-check application information in DFE once applicant already </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pre-check application, so that I can track all pre-check application status for my customers.</w:t>
      </w:r>
    </w:p>
    <w:p w14:paraId="2A4A3F6C" w14:textId="77777777" w:rsidR="00CC55A4" w:rsidRPr="00D77155"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As an applicant, I want to get the pre-check results (overall result) correctly of myself, co-borrower and guarantor, and also for each status, I can get a clear description on each status and a guideline on next action, so that I can know the meaning of each status and know whether I can continue my application, and what is the next step.</w:t>
      </w:r>
    </w:p>
    <w:p w14:paraId="25473FAB" w14:textId="77777777" w:rsidR="00CC55A4" w:rsidRPr="00D77155"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hint="eastAsia"/>
          <w:sz w:val="20"/>
          <w:lang w:val="en-GB"/>
        </w:rPr>
        <w:t> </w:t>
      </w:r>
      <w:r w:rsidRPr="00CC55A4">
        <w:rPr>
          <w:rFonts w:ascii="BMW Group Light" w:eastAsia="BMW Type Global Regular" w:hAnsi="BMW Group Light" w:cs="BMW Group Light"/>
          <w:sz w:val="20"/>
          <w:lang w:val="en-GB"/>
        </w:rPr>
        <w:t>As an applicant, I want to re-</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the pre-check application on the platform so that if I’m allowed to go back to modify some personal information which may have impact on my pre-check result, this platform can support me to re-</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the pre-check application.(DFE follow current feature )</w:t>
      </w:r>
    </w:p>
    <w:p w14:paraId="4255D476" w14:textId="77777777" w:rsidR="00CC55A4" w:rsidRPr="00D77155"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 xml:space="preserve">As a dealer </w:t>
      </w:r>
      <w:proofErr w:type="gramStart"/>
      <w:r w:rsidRPr="00CC55A4">
        <w:rPr>
          <w:rFonts w:ascii="BMW Group Light" w:eastAsia="BMW Type Global Regular" w:hAnsi="BMW Group Light" w:cs="BMW Group Light"/>
          <w:sz w:val="20"/>
          <w:lang w:val="en-GB"/>
        </w:rPr>
        <w:t>FI ,</w:t>
      </w:r>
      <w:proofErr w:type="gramEnd"/>
      <w:r w:rsidRPr="00CC55A4">
        <w:rPr>
          <w:rFonts w:ascii="BMW Group Light" w:eastAsia="BMW Type Global Regular" w:hAnsi="BMW Group Light" w:cs="BMW Group Light"/>
          <w:sz w:val="20"/>
          <w:lang w:val="en-GB"/>
        </w:rPr>
        <w:t xml:space="preserve"> I want to see the detail and overall pre-check application result of applicant co-borrower and guarantor in DFE, so that I can track my customer’s application status.</w:t>
      </w:r>
    </w:p>
    <w:p w14:paraId="46F6EDC5" w14:textId="35CF410B" w:rsidR="00B45D6F" w:rsidRPr="00401840" w:rsidRDefault="00B45D6F" w:rsidP="00D77155">
      <w:pPr>
        <w:pStyle w:val="ListParagraph"/>
        <w:ind w:left="1440"/>
        <w:rPr>
          <w:rFonts w:ascii="BMW Group Light" w:eastAsia="BMW Type Global Regular" w:hAnsi="BMW Group Light" w:cs="BMW Group Light"/>
          <w:sz w:val="20"/>
        </w:rPr>
      </w:pPr>
    </w:p>
    <w:p w14:paraId="10ECE83E"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hint="eastAsia"/>
          <w:sz w:val="20"/>
        </w:rPr>
        <w:lastRenderedPageBreak/>
        <w:t> </w:t>
      </w:r>
      <w:r w:rsidRPr="00721837">
        <w:rPr>
          <w:rFonts w:ascii="BMW Group Light" w:hAnsi="BMW Group Light" w:cs="BMW Group Light"/>
          <w:sz w:val="20"/>
        </w:rPr>
        <w:t>Application handling (Application Form / co-borrower etc.)</w:t>
      </w:r>
    </w:p>
    <w:p w14:paraId="0151DF2C" w14:textId="77777777" w:rsidR="00D202B3" w:rsidRPr="00D77155"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hAnsi="BMW Group Light" w:cs="BMW Group Light"/>
          <w:sz w:val="20"/>
          <w:lang w:val="en-GB"/>
        </w:rPr>
        <w:t>As a user,  I want to fill the personal information as guide step by step, after passed PBOC check, so that fill the application form online.</w:t>
      </w:r>
    </w:p>
    <w:p w14:paraId="5EE0DCFD" w14:textId="77777777" w:rsidR="00D202B3" w:rsidRPr="00D77155"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 xml:space="preserve">As a user, I want to add Co-borrower/Guarantor role and fill their personal information to help me get approval, so that </w:t>
      </w:r>
      <w:proofErr w:type="spellStart"/>
      <w:r w:rsidRPr="00D202B3">
        <w:rPr>
          <w:rFonts w:ascii="BMW Group Light" w:eastAsia="BMW Type Global Regular" w:hAnsi="BMW Group Light" w:cs="BMW Group Light"/>
          <w:sz w:val="20"/>
          <w:lang w:val="en-GB"/>
        </w:rPr>
        <w:t>i</w:t>
      </w:r>
      <w:proofErr w:type="spellEnd"/>
      <w:r w:rsidRPr="00D202B3">
        <w:rPr>
          <w:rFonts w:ascii="BMW Group Light" w:eastAsia="BMW Type Global Regular" w:hAnsi="BMW Group Light" w:cs="BMW Group Light"/>
          <w:sz w:val="20"/>
          <w:lang w:val="en-GB"/>
        </w:rPr>
        <w:t xml:space="preserve"> can get my application approved</w:t>
      </w:r>
    </w:p>
    <w:p w14:paraId="3F403B39" w14:textId="77777777" w:rsidR="00D202B3" w:rsidRPr="00D77155"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As a user, I want to add Co-borrower/Guarantor role, after my application is send back from GCAP, so that get loan approval.</w:t>
      </w:r>
    </w:p>
    <w:p w14:paraId="0B5114BE" w14:textId="77777777" w:rsidR="00D202B3" w:rsidRPr="00D77155"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 xml:space="preserve">As a user, I want to be notified if I selected marital status as "married", that </w:t>
      </w:r>
      <w:proofErr w:type="spellStart"/>
      <w:r w:rsidRPr="00D202B3">
        <w:rPr>
          <w:rFonts w:ascii="BMW Group Light" w:eastAsia="BMW Type Global Regular" w:hAnsi="BMW Group Light" w:cs="BMW Group Light"/>
          <w:sz w:val="20"/>
          <w:lang w:val="en-GB"/>
        </w:rPr>
        <w:t>i</w:t>
      </w:r>
      <w:proofErr w:type="spellEnd"/>
      <w:r w:rsidRPr="00D202B3">
        <w:rPr>
          <w:rFonts w:ascii="BMW Group Light" w:eastAsia="BMW Type Global Regular" w:hAnsi="BMW Group Light" w:cs="BMW Group Light"/>
          <w:sz w:val="20"/>
          <w:lang w:val="en-GB"/>
        </w:rPr>
        <w:t xml:space="preserve"> have the option/ recommendation to add Co-borrower, so that add Co-borrower/Guarantor proactively.</w:t>
      </w:r>
    </w:p>
    <w:p w14:paraId="63212894" w14:textId="00F56F5B" w:rsidR="005B79FE" w:rsidRPr="00D77155" w:rsidRDefault="005B79FE" w:rsidP="00D202B3">
      <w:pPr>
        <w:pStyle w:val="ListParagraph"/>
        <w:numPr>
          <w:ilvl w:val="0"/>
          <w:numId w:val="41"/>
        </w:numPr>
        <w:rPr>
          <w:rFonts w:ascii="BMW Group Light" w:eastAsia="BMW Type Global Regular" w:hAnsi="BMW Group Light" w:cs="BMW Group Light"/>
          <w:sz w:val="20"/>
        </w:rPr>
      </w:pPr>
      <w:r w:rsidRPr="005B79FE">
        <w:rPr>
          <w:rFonts w:ascii="BMW Group Light" w:eastAsia="BMW Type Global Regular" w:hAnsi="BMW Group Light" w:cs="BMW Group Light"/>
          <w:sz w:val="20"/>
          <w:lang w:val="en-GB"/>
        </w:rPr>
        <w:t xml:space="preserve">As an existing customer and </w:t>
      </w:r>
      <w:proofErr w:type="spellStart"/>
      <w:r w:rsidRPr="005B79FE">
        <w:rPr>
          <w:rFonts w:ascii="BMW Group Light" w:eastAsia="BMW Type Global Regular" w:hAnsi="BMW Group Light" w:cs="BMW Group Light"/>
          <w:sz w:val="20"/>
          <w:lang w:val="en-GB"/>
        </w:rPr>
        <w:t>eApp</w:t>
      </w:r>
      <w:proofErr w:type="spellEnd"/>
      <w:r w:rsidRPr="005B79FE">
        <w:rPr>
          <w:rFonts w:ascii="BMW Group Light" w:eastAsia="BMW Type Global Regular" w:hAnsi="BMW Group Light" w:cs="BMW Group Light"/>
          <w:sz w:val="20"/>
          <w:lang w:val="en-GB"/>
        </w:rPr>
        <w:t xml:space="preserve"> user, I want to have my existing information pre-filled, so that I can avoid duplicated efforts</w:t>
      </w:r>
    </w:p>
    <w:p w14:paraId="1F23D535" w14:textId="7E5F5F69" w:rsidR="005B79FE" w:rsidRPr="00D77155" w:rsidRDefault="005B79FE">
      <w:pPr>
        <w:pStyle w:val="ListParagraph"/>
        <w:numPr>
          <w:ilvl w:val="0"/>
          <w:numId w:val="41"/>
        </w:numPr>
        <w:rPr>
          <w:rFonts w:ascii="BMW Group Light" w:eastAsia="BMW Type Global Regular" w:hAnsi="BMW Group Light" w:cs="BMW Group Light"/>
          <w:sz w:val="20"/>
        </w:rPr>
      </w:pPr>
      <w:r w:rsidRPr="005B79FE">
        <w:rPr>
          <w:rFonts w:ascii="BMW Group Light" w:eastAsia="BMW Type Global Regular" w:hAnsi="BMW Group Light" w:cs="BMW Group Light"/>
          <w:sz w:val="20"/>
        </w:rPr>
        <w:t xml:space="preserve">As an existing customer and </w:t>
      </w:r>
      <w:proofErr w:type="spellStart"/>
      <w:r w:rsidRPr="005B79FE">
        <w:rPr>
          <w:rFonts w:ascii="BMW Group Light" w:eastAsia="BMW Type Global Regular" w:hAnsi="BMW Group Light" w:cs="BMW Group Light"/>
          <w:sz w:val="20"/>
        </w:rPr>
        <w:t>eApp</w:t>
      </w:r>
      <w:proofErr w:type="spellEnd"/>
      <w:r w:rsidRPr="005B79FE">
        <w:rPr>
          <w:rFonts w:ascii="BMW Group Light" w:eastAsia="BMW Type Global Regular" w:hAnsi="BMW Group Light" w:cs="BMW Group Light"/>
          <w:sz w:val="20"/>
        </w:rPr>
        <w:t xml:space="preserve"> user, I want to edit my pre-filled information, so that I can update my personal information.</w:t>
      </w:r>
    </w:p>
    <w:p w14:paraId="7822A349" w14:textId="77777777" w:rsidR="008403DD" w:rsidRPr="00401840" w:rsidRDefault="008403DD" w:rsidP="008403DD">
      <w:pPr>
        <w:pStyle w:val="ListParagraph"/>
        <w:ind w:left="1440"/>
        <w:rPr>
          <w:rFonts w:ascii="BMW Group Light" w:eastAsia="BMW Type Global Regular" w:hAnsi="BMW Group Light" w:cs="BMW Group Light"/>
          <w:sz w:val="20"/>
        </w:rPr>
      </w:pPr>
    </w:p>
    <w:p w14:paraId="63DF301D"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hint="eastAsia"/>
          <w:sz w:val="20"/>
        </w:rPr>
        <w:t> </w:t>
      </w:r>
      <w:r w:rsidRPr="00721837">
        <w:rPr>
          <w:rFonts w:ascii="BMW Group Light" w:hAnsi="BMW Group Light" w:cs="BMW Group Light"/>
          <w:sz w:val="20"/>
        </w:rPr>
        <w:t>Document Handling</w:t>
      </w:r>
    </w:p>
    <w:p w14:paraId="7D8803CE"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upload documents, so that upload my docs to proceed with the loan application.</w:t>
      </w:r>
    </w:p>
    <w:p w14:paraId="316485C9"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delete wrongly uploaded documents, so that I can replace it with the right on</w:t>
      </w:r>
    </w:p>
    <w:p w14:paraId="3DE35DCB"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As a user, I want to preview the uploaded documents, so that I know that they have been uploaded. </w:t>
      </w:r>
    </w:p>
    <w:p w14:paraId="0671390A"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see a list of documents that should be uploaded, so that I know what to upload. -&gt; combine with 003</w:t>
      </w:r>
    </w:p>
    <w:p w14:paraId="51B87922"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As </w:t>
      </w:r>
      <w:proofErr w:type="gramStart"/>
      <w:r w:rsidRPr="006266B1">
        <w:rPr>
          <w:rFonts w:ascii="BMW Group Light" w:eastAsia="BMW Type Global Regular" w:hAnsi="BMW Group Light" w:cs="BMW Group Light"/>
          <w:sz w:val="20"/>
          <w:lang w:val="en-GB"/>
        </w:rPr>
        <w:t>a</w:t>
      </w:r>
      <w:proofErr w:type="gramEnd"/>
      <w:r w:rsidRPr="006266B1">
        <w:rPr>
          <w:rFonts w:ascii="BMW Group Light" w:eastAsia="BMW Type Global Regular" w:hAnsi="BMW Group Light" w:cs="BMW Group Light"/>
          <w:sz w:val="20"/>
          <w:lang w:val="en-GB"/>
        </w:rPr>
        <w:t xml:space="preserve"> admin, I want that the user is restricted from uploading the wrong formats, so that only process able documents are uploaded.</w:t>
      </w:r>
    </w:p>
    <w:p w14:paraId="546B23A7" w14:textId="77777777"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take a picture of the documents, so that I can upload. -&gt; combine with 001</w:t>
      </w:r>
    </w:p>
    <w:p w14:paraId="378CE56C" w14:textId="01FD53A3" w:rsidR="008403DD"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co-borrower and guarantor, I want to upload my application documents via borrower’s account, so that the application process can continue.</w:t>
      </w:r>
    </w:p>
    <w:p w14:paraId="65DF59BC" w14:textId="77777777" w:rsidR="006266B1" w:rsidRPr="006266B1"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rPr>
        <w:t>As a co-borrower and guarantor, I want to delete my previous uploaded documents and re-upload documents via borrower’s account before I submit the application, so that I can change the documents when I mistakenly upload wrong documents.</w:t>
      </w:r>
    </w:p>
    <w:p w14:paraId="6E7E32B5" w14:textId="44827D4E" w:rsidR="006266B1" w:rsidRPr="00D77155"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 As a co-borrower and guarantor</w:t>
      </w:r>
      <w:proofErr w:type="gramStart"/>
      <w:r w:rsidRPr="006266B1">
        <w:rPr>
          <w:rFonts w:ascii="BMW Group Light" w:eastAsia="BMW Type Global Regular" w:hAnsi="BMW Group Light" w:cs="BMW Group Light"/>
          <w:sz w:val="20"/>
          <w:lang w:val="en-GB"/>
        </w:rPr>
        <w:t>,  I</w:t>
      </w:r>
      <w:proofErr w:type="gramEnd"/>
      <w:r w:rsidRPr="006266B1">
        <w:rPr>
          <w:rFonts w:ascii="BMW Group Light" w:eastAsia="BMW Type Global Regular" w:hAnsi="BMW Group Light" w:cs="BMW Group Light"/>
          <w:sz w:val="20"/>
          <w:lang w:val="en-GB"/>
        </w:rPr>
        <w:t xml:space="preserve"> want to delete my previous uploaded documents and re-upload documents via borrower’s account when the application is send back from GCAP, so that I can modify my application documents according to the CA requirements.</w:t>
      </w:r>
    </w:p>
    <w:p w14:paraId="1B313B1C" w14:textId="77777777" w:rsidR="004C29C8" w:rsidRPr="00D77155" w:rsidRDefault="004C29C8" w:rsidP="00D77155">
      <w:pPr>
        <w:pStyle w:val="ListParagraph"/>
        <w:ind w:left="1490"/>
        <w:rPr>
          <w:rFonts w:ascii="BMW Group Light" w:eastAsia="BMW Type Global Regular" w:hAnsi="BMW Group Light" w:cs="BMW Group Light"/>
          <w:sz w:val="20"/>
        </w:rPr>
      </w:pPr>
    </w:p>
    <w:p w14:paraId="71AC8BAB" w14:textId="0525D7F0" w:rsidR="00BF132D" w:rsidRDefault="00BF132D" w:rsidP="00D77155">
      <w:pPr>
        <w:numPr>
          <w:ilvl w:val="0"/>
          <w:numId w:val="30"/>
        </w:numPr>
        <w:jc w:val="left"/>
        <w:rPr>
          <w:rFonts w:ascii="BMW Group Light" w:hAnsi="BMW Group Light" w:cs="BMW Group Light"/>
          <w:sz w:val="20"/>
        </w:rPr>
      </w:pPr>
      <w:r w:rsidRPr="00D77155">
        <w:rPr>
          <w:rFonts w:ascii="BMW Group Light" w:hAnsi="BMW Group Light" w:cs="BMW Group Light"/>
          <w:sz w:val="20"/>
        </w:rPr>
        <w:t>Application Submission.</w:t>
      </w:r>
    </w:p>
    <w:p w14:paraId="17D9C644" w14:textId="2819C832" w:rsidR="00BF132D" w:rsidRPr="00D77155" w:rsidRDefault="00BF132D" w:rsidP="00D77155">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r w:rsidRPr="00BF132D">
        <w:rPr>
          <w:rFonts w:ascii="BMW Group Light" w:hAnsi="BMW Group Light" w:cs="BMW Group Light"/>
          <w:sz w:val="20"/>
          <w:lang w:val="en-GB"/>
        </w:rPr>
        <w:t>a</w:t>
      </w:r>
      <w:proofErr w:type="spellEnd"/>
      <w:r w:rsidRPr="00BF132D">
        <w:rPr>
          <w:rFonts w:ascii="BMW Group Light" w:hAnsi="BMW Group Light" w:cs="BMW Group Light"/>
          <w:sz w:val="20"/>
          <w:lang w:val="en-GB"/>
        </w:rPr>
        <w:t xml:space="preserve"> Easy Finance App User I want to submit my loan application from App so that my vehicle loan Application be can be evaluated by BMW  </w:t>
      </w:r>
    </w:p>
    <w:p w14:paraId="715B9535" w14:textId="508E118B" w:rsidR="00BF132D" w:rsidRPr="00D77155" w:rsidRDefault="00BF132D" w:rsidP="00D77155">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proofErr w:type="gramStart"/>
      <w:r w:rsidRPr="00BF132D">
        <w:rPr>
          <w:rFonts w:ascii="BMW Group Light" w:hAnsi="BMW Group Light" w:cs="BMW Group Light"/>
          <w:sz w:val="20"/>
          <w:lang w:val="en-GB"/>
        </w:rPr>
        <w:t>a</w:t>
      </w:r>
      <w:proofErr w:type="spellEnd"/>
      <w:proofErr w:type="gramEnd"/>
      <w:r w:rsidRPr="00BF132D">
        <w:rPr>
          <w:rFonts w:ascii="BMW Group Light" w:hAnsi="BMW Group Light" w:cs="BMW Group Light"/>
          <w:sz w:val="20"/>
          <w:lang w:val="en-GB"/>
        </w:rPr>
        <w:t xml:space="preserve"> Easy Finance App User I want to view my submitted application status in App so that I can take next step based on BMW Evaluation.</w:t>
      </w:r>
    </w:p>
    <w:p w14:paraId="56787CDB" w14:textId="533380EE" w:rsidR="00BF132D" w:rsidRPr="00D77155" w:rsidRDefault="00BF132D" w:rsidP="00D77155">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proofErr w:type="gramStart"/>
      <w:r w:rsidRPr="00BF132D">
        <w:rPr>
          <w:rFonts w:ascii="BMW Group Light" w:hAnsi="BMW Group Light" w:cs="BMW Group Light"/>
          <w:sz w:val="20"/>
          <w:lang w:val="en-GB"/>
        </w:rPr>
        <w:t>a</w:t>
      </w:r>
      <w:proofErr w:type="spellEnd"/>
      <w:proofErr w:type="gramEnd"/>
      <w:r w:rsidRPr="00BF132D">
        <w:rPr>
          <w:rFonts w:ascii="BMW Group Light" w:hAnsi="BMW Group Light" w:cs="BMW Group Light"/>
          <w:sz w:val="20"/>
          <w:lang w:val="en-GB"/>
        </w:rPr>
        <w:t xml:space="preserve"> Easy Finance App User I want to submit my returned loan application from App so that my vehicle loan application can be </w:t>
      </w:r>
      <w:proofErr w:type="spellStart"/>
      <w:r w:rsidRPr="00BF132D">
        <w:rPr>
          <w:rFonts w:ascii="BMW Group Light" w:hAnsi="BMW Group Light" w:cs="BMW Group Light"/>
          <w:sz w:val="20"/>
          <w:lang w:val="en-GB"/>
        </w:rPr>
        <w:t>reevaluated</w:t>
      </w:r>
      <w:proofErr w:type="spellEnd"/>
      <w:r w:rsidRPr="00BF132D">
        <w:rPr>
          <w:rFonts w:ascii="BMW Group Light" w:hAnsi="BMW Group Light" w:cs="BMW Group Light"/>
          <w:sz w:val="20"/>
          <w:lang w:val="en-GB"/>
        </w:rPr>
        <w:t xml:space="preserve"> by BMW.</w:t>
      </w:r>
    </w:p>
    <w:p w14:paraId="4AB560B6" w14:textId="77777777" w:rsidR="004C29C8" w:rsidRPr="00D77155" w:rsidRDefault="004C29C8" w:rsidP="00D77155">
      <w:pPr>
        <w:pStyle w:val="ListParagraph"/>
        <w:ind w:left="1440"/>
        <w:rPr>
          <w:rFonts w:ascii="BMW Group Light" w:hAnsi="BMW Group Light" w:cs="BMW Group Light"/>
          <w:sz w:val="20"/>
        </w:rPr>
      </w:pPr>
    </w:p>
    <w:p w14:paraId="334A2FF6"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sz w:val="20"/>
        </w:rPr>
        <w:t xml:space="preserve">Administration of the </w:t>
      </w:r>
      <w:proofErr w:type="spellStart"/>
      <w:r w:rsidRPr="00721837">
        <w:rPr>
          <w:rFonts w:ascii="BMW Group Light" w:hAnsi="BMW Group Light" w:cs="BMW Group Light"/>
          <w:sz w:val="20"/>
        </w:rPr>
        <w:t>eApp</w:t>
      </w:r>
      <w:proofErr w:type="spellEnd"/>
    </w:p>
    <w:p w14:paraId="179FD202" w14:textId="77777777" w:rsidR="00A93654" w:rsidRPr="00D77155" w:rsidRDefault="00A93654" w:rsidP="00D77155">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have an admin portal, so that I can do configuration and monitoring there.</w:t>
      </w:r>
    </w:p>
    <w:p w14:paraId="3BEF95D1" w14:textId="77777777" w:rsidR="00A93654" w:rsidRPr="00D77155" w:rsidRDefault="00A93654" w:rsidP="00D77155">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be able to stop usage of the App in case of emergency, so no application can be submitted from </w:t>
      </w:r>
      <w:proofErr w:type="spellStart"/>
      <w:r w:rsidRPr="00A93654">
        <w:rPr>
          <w:rFonts w:ascii="BMW Group Light" w:eastAsia="BMW Type Global Regular" w:hAnsi="BMW Group Light" w:cs="BMW Group Light"/>
          <w:sz w:val="20"/>
          <w:lang w:val="en-GB"/>
        </w:rPr>
        <w:t>eApplication</w:t>
      </w:r>
      <w:proofErr w:type="spellEnd"/>
      <w:r w:rsidRPr="00A93654">
        <w:rPr>
          <w:rFonts w:ascii="BMW Group Light" w:eastAsia="BMW Type Global Regular" w:hAnsi="BMW Group Light" w:cs="BMW Group Light"/>
          <w:sz w:val="20"/>
          <w:lang w:val="en-GB"/>
        </w:rPr>
        <w:t>.</w:t>
      </w:r>
    </w:p>
    <w:p w14:paraId="3B344D21" w14:textId="77777777" w:rsidR="00A93654" w:rsidRPr="00D77155" w:rsidRDefault="00A93654" w:rsidP="00D77155">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lastRenderedPageBreak/>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be able to search for pending applications, so that I can find the respective information.</w:t>
      </w:r>
    </w:p>
    <w:p w14:paraId="740F14EF" w14:textId="77777777" w:rsidR="00A93654" w:rsidRPr="00D77155" w:rsidRDefault="00A93654" w:rsidP="00D77155">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export report, so that I can use the report for certain purpose.</w:t>
      </w:r>
    </w:p>
    <w:p w14:paraId="6D143AD0" w14:textId="77777777" w:rsidR="00A93654" w:rsidRPr="00D77155" w:rsidRDefault="00883CE9" w:rsidP="00D77155">
      <w:pPr>
        <w:pStyle w:val="ListParagraph"/>
        <w:numPr>
          <w:ilvl w:val="0"/>
          <w:numId w:val="45"/>
        </w:numPr>
        <w:rPr>
          <w:rFonts w:ascii="BMW Group Light" w:eastAsia="BMW Type Global Regular" w:hAnsi="BMW Group Light" w:cs="BMW Group Light"/>
          <w:sz w:val="20"/>
        </w:rPr>
      </w:pPr>
      <w:r w:rsidRPr="00883CE9">
        <w:rPr>
          <w:rFonts w:ascii="BMW Group Light" w:eastAsia="BMW Type Global Regular" w:hAnsi="BMW Group Light" w:cs="BMW Group Light"/>
          <w:sz w:val="20"/>
        </w:rPr>
        <w:t xml:space="preserve">As </w:t>
      </w:r>
      <w:proofErr w:type="spellStart"/>
      <w:proofErr w:type="gramStart"/>
      <w:r w:rsidR="00A93654" w:rsidRPr="00A93654">
        <w:rPr>
          <w:rFonts w:ascii="BMW Group Light" w:eastAsia="BMW Type Global Regular" w:hAnsi="BMW Group Light" w:cs="BMW Group Light"/>
          <w:sz w:val="20"/>
          <w:lang w:val="en-GB"/>
        </w:rPr>
        <w:t>a</w:t>
      </w:r>
      <w:proofErr w:type="spellEnd"/>
      <w:proofErr w:type="gramEnd"/>
      <w:r w:rsidR="00A93654" w:rsidRPr="00A93654">
        <w:rPr>
          <w:rFonts w:ascii="BMW Group Light" w:eastAsia="BMW Type Global Regular" w:hAnsi="BMW Group Light" w:cs="BMW Group Light"/>
          <w:sz w:val="20"/>
          <w:lang w:val="en-GB"/>
        </w:rPr>
        <w:t xml:space="preserve"> Easy Finance APP admin, I want to have app usage reports for statistics, so that I can </w:t>
      </w:r>
      <w:proofErr w:type="spellStart"/>
      <w:r w:rsidR="00A93654" w:rsidRPr="00A93654">
        <w:rPr>
          <w:rFonts w:ascii="BMW Group Light" w:eastAsia="BMW Type Global Regular" w:hAnsi="BMW Group Light" w:cs="BMW Group Light"/>
          <w:sz w:val="20"/>
          <w:lang w:val="en-GB"/>
        </w:rPr>
        <w:t>analyze</w:t>
      </w:r>
      <w:proofErr w:type="spellEnd"/>
      <w:r w:rsidR="00A93654" w:rsidRPr="00A93654">
        <w:rPr>
          <w:rFonts w:ascii="BMW Group Light" w:eastAsia="BMW Type Global Regular" w:hAnsi="BMW Group Light" w:cs="BMW Group Light"/>
          <w:sz w:val="20"/>
          <w:lang w:val="en-GB"/>
        </w:rPr>
        <w:t xml:space="preserve"> user </w:t>
      </w:r>
      <w:proofErr w:type="spellStart"/>
      <w:r w:rsidR="00A93654" w:rsidRPr="00A93654">
        <w:rPr>
          <w:rFonts w:ascii="BMW Group Light" w:eastAsia="BMW Type Global Regular" w:hAnsi="BMW Group Light" w:cs="BMW Group Light"/>
          <w:sz w:val="20"/>
          <w:lang w:val="en-GB"/>
        </w:rPr>
        <w:t>behavior</w:t>
      </w:r>
      <w:proofErr w:type="spellEnd"/>
      <w:r w:rsidR="00A93654" w:rsidRPr="00A93654">
        <w:rPr>
          <w:rFonts w:ascii="BMW Group Light" w:eastAsia="BMW Type Global Regular" w:hAnsi="BMW Group Light" w:cs="BMW Group Light"/>
          <w:sz w:val="20"/>
          <w:lang w:val="en-GB"/>
        </w:rPr>
        <w:t xml:space="preserve"> and improve the functionalities.</w:t>
      </w:r>
    </w:p>
    <w:p w14:paraId="69695072" w14:textId="320F7618" w:rsidR="00883CE9" w:rsidRDefault="00A93654" w:rsidP="00D77155">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r w:rsidRPr="00A93654">
        <w:rPr>
          <w:rFonts w:ascii="BMW Group Light" w:eastAsia="BMW Type Global Regular" w:hAnsi="BMW Group Light" w:cs="BMW Group Light"/>
          <w:sz w:val="20"/>
          <w:lang w:val="en-GB"/>
        </w:rPr>
        <w:t>a</w:t>
      </w:r>
      <w:proofErr w:type="spellEnd"/>
      <w:r w:rsidRPr="00A93654">
        <w:rPr>
          <w:rFonts w:ascii="BMW Group Light" w:eastAsia="BMW Type Global Regular" w:hAnsi="BMW Group Light" w:cs="BMW Group Light"/>
          <w:sz w:val="20"/>
          <w:lang w:val="en-GB"/>
        </w:rPr>
        <w:t xml:space="preserve"> Easy Finance APP admin, I want the functionalities of </w:t>
      </w:r>
      <w:proofErr w:type="spellStart"/>
      <w:r w:rsidRPr="00A93654">
        <w:rPr>
          <w:rFonts w:ascii="BMW Group Light" w:eastAsia="BMW Type Global Regular" w:hAnsi="BMW Group Light" w:cs="BMW Group Light"/>
          <w:sz w:val="20"/>
          <w:lang w:val="en-GB"/>
        </w:rPr>
        <w:t>eApp</w:t>
      </w:r>
      <w:proofErr w:type="spellEnd"/>
      <w:r w:rsidRPr="00A93654">
        <w:rPr>
          <w:rFonts w:ascii="BMW Group Light" w:eastAsia="BMW Type Global Regular" w:hAnsi="BMW Group Light" w:cs="BMW Group Light"/>
          <w:sz w:val="20"/>
          <w:lang w:val="en-GB"/>
        </w:rPr>
        <w:t xml:space="preserve"> (like </w:t>
      </w:r>
      <w:proofErr w:type="spellStart"/>
      <w:r w:rsidRPr="00A93654">
        <w:rPr>
          <w:rFonts w:ascii="BMW Group Light" w:eastAsia="BMW Type Global Regular" w:hAnsi="BMW Group Light" w:cs="BMW Group Light"/>
          <w:sz w:val="20"/>
          <w:lang w:val="en-GB"/>
        </w:rPr>
        <w:t>eAuthentication</w:t>
      </w:r>
      <w:proofErr w:type="spellEnd"/>
      <w:r w:rsidRPr="00A93654">
        <w:rPr>
          <w:rFonts w:ascii="BMW Group Light" w:eastAsia="BMW Type Global Regular" w:hAnsi="BMW Group Light" w:cs="BMW Group Light"/>
          <w:sz w:val="20"/>
          <w:lang w:val="en-GB"/>
        </w:rPr>
        <w:t xml:space="preserve">) to be re-usable, so that I can re-use the functionalities for other use cases </w:t>
      </w:r>
      <w:proofErr w:type="gramStart"/>
      <w:r w:rsidRPr="00A93654">
        <w:rPr>
          <w:rFonts w:ascii="BMW Group Light" w:eastAsia="BMW Type Global Regular" w:hAnsi="BMW Group Light" w:cs="BMW Group Light"/>
          <w:sz w:val="20"/>
          <w:lang w:val="en-GB"/>
        </w:rPr>
        <w:t>( e.g</w:t>
      </w:r>
      <w:proofErr w:type="gramEnd"/>
      <w:r w:rsidRPr="00A93654">
        <w:rPr>
          <w:rFonts w:ascii="BMW Group Light" w:eastAsia="BMW Type Global Regular" w:hAnsi="BMW Group Light" w:cs="BMW Group Light"/>
          <w:sz w:val="20"/>
          <w:lang w:val="en-GB"/>
        </w:rPr>
        <w:t xml:space="preserve">. for </w:t>
      </w:r>
      <w:proofErr w:type="spellStart"/>
      <w:r w:rsidRPr="00A93654">
        <w:rPr>
          <w:rFonts w:ascii="BMW Group Light" w:eastAsia="BMW Type Global Regular" w:hAnsi="BMW Group Light" w:cs="BMW Group Light"/>
          <w:sz w:val="20"/>
          <w:lang w:val="en-GB"/>
        </w:rPr>
        <w:t>a</w:t>
      </w:r>
      <w:proofErr w:type="spellEnd"/>
      <w:r w:rsidRPr="00A93654">
        <w:rPr>
          <w:rFonts w:ascii="BMW Group Light" w:eastAsia="BMW Type Global Regular" w:hAnsi="BMW Group Light" w:cs="BMW Group Light"/>
          <w:sz w:val="20"/>
          <w:lang w:val="en-GB"/>
        </w:rPr>
        <w:t xml:space="preserve"> online customer journey (web)).</w:t>
      </w:r>
    </w:p>
    <w:p w14:paraId="554AE864" w14:textId="77777777" w:rsidR="00883CE9" w:rsidRPr="00D77155" w:rsidRDefault="00883CE9" w:rsidP="00D77155">
      <w:pPr>
        <w:rPr>
          <w:rFonts w:ascii="BMW Group Light" w:eastAsia="BMW Type Global Regular" w:hAnsi="BMW Group Light" w:cs="BMW Group Light"/>
          <w:sz w:val="20"/>
          <w:lang w:val="en-US"/>
        </w:rPr>
      </w:pPr>
    </w:p>
    <w:p w14:paraId="5D405286" w14:textId="7818411A" w:rsidR="00883CE9" w:rsidRPr="00401840" w:rsidRDefault="00883CE9" w:rsidP="00883CE9">
      <w:pPr>
        <w:numPr>
          <w:ilvl w:val="0"/>
          <w:numId w:val="30"/>
        </w:numPr>
        <w:jc w:val="left"/>
        <w:rPr>
          <w:rFonts w:ascii="BMW Group Light" w:eastAsia="BMW Type Global Regular" w:hAnsi="BMW Group Light" w:cs="BMW Group Light"/>
          <w:sz w:val="20"/>
        </w:rPr>
      </w:pPr>
      <w:r>
        <w:rPr>
          <w:rFonts w:ascii="BMW Group Light" w:hAnsi="BMW Group Light" w:cs="BMW Group Light"/>
          <w:sz w:val="20"/>
        </w:rPr>
        <w:t>General functions</w:t>
      </w:r>
    </w:p>
    <w:p w14:paraId="0F1CC898" w14:textId="77777777" w:rsidR="00FD2965"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to be able to resume from where </w:t>
      </w:r>
      <w:proofErr w:type="spellStart"/>
      <w:r w:rsidRPr="00FD2965">
        <w:rPr>
          <w:rFonts w:ascii="BMW Group Light" w:eastAsia="BMW Type Global Regular" w:hAnsi="BMW Group Light" w:cs="BMW Group Light"/>
          <w:sz w:val="20"/>
          <w:lang w:val="en-GB"/>
        </w:rPr>
        <w:t>i</w:t>
      </w:r>
      <w:proofErr w:type="spellEnd"/>
      <w:r w:rsidRPr="00FD2965">
        <w:rPr>
          <w:rFonts w:ascii="BMW Group Light" w:eastAsia="BMW Type Global Regular" w:hAnsi="BMW Group Light" w:cs="BMW Group Light"/>
          <w:sz w:val="20"/>
          <w:lang w:val="en-GB"/>
        </w:rPr>
        <w:t xml:space="preserve"> left off, so that </w:t>
      </w:r>
      <w:proofErr w:type="spellStart"/>
      <w:r w:rsidRPr="00FD2965">
        <w:rPr>
          <w:rFonts w:ascii="BMW Group Light" w:eastAsia="BMW Type Global Regular" w:hAnsi="BMW Group Light" w:cs="BMW Group Light"/>
          <w:sz w:val="20"/>
          <w:lang w:val="en-GB"/>
        </w:rPr>
        <w:t>i</w:t>
      </w:r>
      <w:proofErr w:type="spellEnd"/>
      <w:r w:rsidRPr="00FD2965">
        <w:rPr>
          <w:rFonts w:ascii="BMW Group Light" w:eastAsia="BMW Type Global Regular" w:hAnsi="BMW Group Light" w:cs="BMW Group Light"/>
          <w:sz w:val="20"/>
          <w:lang w:val="en-GB"/>
        </w:rPr>
        <w:t xml:space="preserve"> can continue the application.</w:t>
      </w:r>
    </w:p>
    <w:p w14:paraId="575CBEA1" w14:textId="77777777" w:rsidR="00FD2965"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the </w:t>
      </w:r>
      <w:proofErr w:type="gramStart"/>
      <w:r w:rsidRPr="00FD2965">
        <w:rPr>
          <w:rFonts w:ascii="BMW Group Light" w:eastAsia="BMW Type Global Regular" w:hAnsi="BMW Group Light" w:cs="BMW Group Light"/>
          <w:sz w:val="20"/>
          <w:lang w:val="en-GB"/>
        </w:rPr>
        <w:t xml:space="preserve">F&amp;I to be able to continue the application process in DFE, so that </w:t>
      </w:r>
      <w:proofErr w:type="spellStart"/>
      <w:r w:rsidRPr="00FD2965">
        <w:rPr>
          <w:rFonts w:ascii="BMW Group Light" w:eastAsia="BMW Type Global Regular" w:hAnsi="BMW Group Light" w:cs="BMW Group Light"/>
          <w:sz w:val="20"/>
          <w:lang w:val="en-GB"/>
        </w:rPr>
        <w:t>i</w:t>
      </w:r>
      <w:proofErr w:type="spellEnd"/>
      <w:proofErr w:type="gramEnd"/>
      <w:r w:rsidRPr="00FD2965">
        <w:rPr>
          <w:rFonts w:ascii="BMW Group Light" w:eastAsia="BMW Type Global Regular" w:hAnsi="BMW Group Light" w:cs="BMW Group Light"/>
          <w:sz w:val="20"/>
          <w:lang w:val="en-GB"/>
        </w:rPr>
        <w:t xml:space="preserve"> can continue the application.</w:t>
      </w:r>
    </w:p>
    <w:p w14:paraId="7C1B425B" w14:textId="77777777" w:rsidR="00FD2965"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an F&amp;I, I want to be able to input information in DFE and sync to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so that customer can continue the application on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w:t>
      </w:r>
    </w:p>
    <w:p w14:paraId="08E435F2" w14:textId="77777777" w:rsidR="00FD2965"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to be able to get support in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so that I can get contact with BMW and get support. </w:t>
      </w:r>
    </w:p>
    <w:p w14:paraId="73C3470E" w14:textId="77777777" w:rsidR="00FD2965" w:rsidRPr="00D77155" w:rsidRDefault="00883CE9"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rPr>
        <w:t xml:space="preserve">As </w:t>
      </w:r>
      <w:r w:rsidR="00FD2965" w:rsidRPr="00FD2965">
        <w:rPr>
          <w:rFonts w:ascii="BMW Group Light" w:eastAsia="BMW Type Global Regular" w:hAnsi="BMW Group Light" w:cs="BMW Group Light"/>
          <w:sz w:val="20"/>
          <w:lang w:val="en-GB"/>
        </w:rPr>
        <w:t xml:space="preserve">a user, I want to be able to browse products after I applied one in </w:t>
      </w:r>
      <w:proofErr w:type="spellStart"/>
      <w:r w:rsidR="00FD2965" w:rsidRPr="00FD2965">
        <w:rPr>
          <w:rFonts w:ascii="BMW Group Light" w:eastAsia="BMW Type Global Regular" w:hAnsi="BMW Group Light" w:cs="BMW Group Light"/>
          <w:sz w:val="20"/>
          <w:lang w:val="en-GB"/>
        </w:rPr>
        <w:t>eApp</w:t>
      </w:r>
      <w:proofErr w:type="spellEnd"/>
      <w:r w:rsidR="00FD2965" w:rsidRPr="00FD2965">
        <w:rPr>
          <w:rFonts w:ascii="BMW Group Light" w:eastAsia="BMW Type Global Regular" w:hAnsi="BMW Group Light" w:cs="BMW Group Light"/>
          <w:sz w:val="20"/>
          <w:lang w:val="en-GB"/>
        </w:rPr>
        <w:t>, so that I can see if there is anything new.</w:t>
      </w:r>
    </w:p>
    <w:p w14:paraId="4EEF3DA1" w14:textId="77777777" w:rsidR="00FD2965"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As a user, I want to be able to cancel my application during process, so that I can quit the application and make other decisions.</w:t>
      </w:r>
    </w:p>
    <w:p w14:paraId="3EEBB04F" w14:textId="2A4A771D" w:rsidR="008403DD" w:rsidRPr="00D77155" w:rsidRDefault="00FD2965" w:rsidP="00D77155">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owner, I want to collect customer feedback, so that I can update the app to satisfy customers more.</w:t>
      </w:r>
    </w:p>
    <w:bookmarkEnd w:id="149"/>
    <w:bookmarkEnd w:id="150"/>
    <w:bookmarkEnd w:id="151"/>
    <w:bookmarkEnd w:id="152"/>
    <w:bookmarkEnd w:id="153"/>
    <w:bookmarkEnd w:id="154"/>
    <w:bookmarkEnd w:id="155"/>
    <w:bookmarkEnd w:id="156"/>
    <w:p w14:paraId="700074ED" w14:textId="7E5BD7C4" w:rsidR="004C5DFC" w:rsidRDefault="004C5DFC"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Pr>
          <w:rFonts w:ascii="BMW Group Light" w:eastAsia="BMW Type Global Regular" w:hAnsi="BMW Group Light" w:cs="BMW Group Light" w:hint="eastAsia"/>
          <w:caps w:val="0"/>
          <w:color w:val="000000" w:themeColor="text1"/>
          <w:sz w:val="20"/>
          <w:szCs w:val="20"/>
          <w:lang w:eastAsia="zh-CN"/>
        </w:rPr>
        <w:t>Handover existing Digital topics</w:t>
      </w:r>
      <w:r>
        <w:rPr>
          <w:rFonts w:ascii="BMW Group Light" w:eastAsia="BMW Type Global Regular" w:hAnsi="BMW Group Light" w:cs="BMW Group Light"/>
          <w:caps w:val="0"/>
          <w:color w:val="000000" w:themeColor="text1"/>
          <w:sz w:val="20"/>
          <w:szCs w:val="20"/>
          <w:lang w:eastAsia="zh-CN"/>
        </w:rPr>
        <w:t xml:space="preserve"> (</w:t>
      </w:r>
      <w:proofErr w:type="spellStart"/>
      <w:r>
        <w:rPr>
          <w:rFonts w:ascii="BMW Group Light" w:eastAsia="BMW Type Global Regular" w:hAnsi="BMW Group Light" w:cs="BMW Group Light"/>
          <w:caps w:val="0"/>
          <w:color w:val="000000" w:themeColor="text1"/>
          <w:sz w:val="20"/>
          <w:szCs w:val="20"/>
          <w:lang w:eastAsia="zh-CN"/>
        </w:rPr>
        <w:t>Maintaince</w:t>
      </w:r>
      <w:proofErr w:type="spellEnd"/>
      <w:r>
        <w:rPr>
          <w:rFonts w:ascii="BMW Group Light" w:eastAsia="BMW Type Global Regular" w:hAnsi="BMW Group Light" w:cs="BMW Group Light"/>
          <w:caps w:val="0"/>
          <w:color w:val="000000" w:themeColor="text1"/>
          <w:sz w:val="20"/>
          <w:szCs w:val="20"/>
          <w:lang w:eastAsia="zh-CN"/>
        </w:rPr>
        <w:t xml:space="preserve"> and </w:t>
      </w:r>
      <w:proofErr w:type="spellStart"/>
      <w:r>
        <w:rPr>
          <w:rFonts w:ascii="BMW Group Light" w:eastAsia="BMW Type Global Regular" w:hAnsi="BMW Group Light" w:cs="BMW Group Light"/>
          <w:caps w:val="0"/>
          <w:color w:val="000000" w:themeColor="text1"/>
          <w:sz w:val="20"/>
          <w:szCs w:val="20"/>
          <w:lang w:eastAsia="zh-CN"/>
        </w:rPr>
        <w:t>Opreation</w:t>
      </w:r>
      <w:proofErr w:type="spellEnd"/>
      <w:r>
        <w:rPr>
          <w:rFonts w:ascii="BMW Group Light" w:eastAsia="BMW Type Global Regular" w:hAnsi="BMW Group Light" w:cs="BMW Group Light"/>
          <w:caps w:val="0"/>
          <w:color w:val="000000" w:themeColor="text1"/>
          <w:sz w:val="20"/>
          <w:szCs w:val="20"/>
          <w:lang w:eastAsia="zh-CN"/>
        </w:rPr>
        <w:t>)</w:t>
      </w:r>
      <w:r>
        <w:rPr>
          <w:rFonts w:ascii="BMW Group Light" w:eastAsia="BMW Type Global Regular" w:hAnsi="BMW Group Light" w:cs="BMW Group Light" w:hint="eastAsia"/>
          <w:caps w:val="0"/>
          <w:color w:val="000000" w:themeColor="text1"/>
          <w:sz w:val="20"/>
          <w:szCs w:val="20"/>
          <w:lang w:eastAsia="zh-CN"/>
        </w:rPr>
        <w:t xml:space="preserve"> </w:t>
      </w:r>
    </w:p>
    <w:p w14:paraId="7F94B7A2" w14:textId="2F2CE838" w:rsidR="004C5DFC" w:rsidRDefault="004C5DFC" w:rsidP="00D77155">
      <w:pPr>
        <w:rPr>
          <w:lang w:eastAsia="zh-CN"/>
        </w:rPr>
      </w:pPr>
      <w:r>
        <w:rPr>
          <w:lang w:eastAsia="zh-CN"/>
        </w:rPr>
        <w:t>Handover scope should be:</w:t>
      </w:r>
    </w:p>
    <w:p w14:paraId="0C2553F4" w14:textId="3C419F4E" w:rsidR="004C5DFC" w:rsidRPr="00D77155" w:rsidRDefault="004C5DFC" w:rsidP="00D77155">
      <w:pPr>
        <w:pStyle w:val="ListParagraph"/>
        <w:numPr>
          <w:ilvl w:val="0"/>
          <w:numId w:val="48"/>
        </w:numPr>
        <w:rPr>
          <w:rFonts w:cs="Times New Roman"/>
          <w:szCs w:val="20"/>
        </w:rPr>
      </w:pPr>
      <w:r w:rsidRPr="00D77155">
        <w:rPr>
          <w:rFonts w:ascii="BMWTypeLight" w:hAnsi="BMWTypeLight" w:cs="Times New Roman"/>
          <w:szCs w:val="20"/>
          <w:lang w:val="en-GB"/>
        </w:rPr>
        <w:t xml:space="preserve">JS component </w:t>
      </w:r>
      <w:r>
        <w:rPr>
          <w:rFonts w:ascii="BMWTypeLight" w:hAnsi="BMWTypeLight" w:cs="Times New Roman"/>
          <w:szCs w:val="20"/>
          <w:lang w:val="en-GB"/>
        </w:rPr>
        <w:t>(</w:t>
      </w:r>
      <w:r w:rsidR="003D2F8E">
        <w:rPr>
          <w:rFonts w:ascii="BMWTypeLight" w:hAnsi="BMWTypeLight" w:cs="Times New Roman"/>
          <w:szCs w:val="20"/>
          <w:lang w:val="en-GB"/>
        </w:rPr>
        <w:t xml:space="preserve">Only </w:t>
      </w:r>
      <w:r w:rsidRPr="00D77155">
        <w:rPr>
          <w:rFonts w:ascii="BMWTypeLight" w:hAnsi="BMWTypeLight" w:cs="Times New Roman"/>
          <w:szCs w:val="20"/>
          <w:lang w:val="en-GB"/>
        </w:rPr>
        <w:t xml:space="preserve">front-end </w:t>
      </w:r>
      <w:r>
        <w:rPr>
          <w:rFonts w:ascii="BMWTypeLight" w:hAnsi="BMWTypeLight" w:cs="Times New Roman"/>
          <w:szCs w:val="20"/>
          <w:lang w:val="en-GB"/>
        </w:rPr>
        <w:t>of SF web calculator)</w:t>
      </w:r>
    </w:p>
    <w:p w14:paraId="2B76F170" w14:textId="40CB5FD7" w:rsidR="004C5DFC" w:rsidRDefault="004C5DFC" w:rsidP="00D77155">
      <w:pPr>
        <w:pStyle w:val="ListParagraph"/>
        <w:numPr>
          <w:ilvl w:val="0"/>
          <w:numId w:val="48"/>
        </w:numPr>
        <w:rPr>
          <w:rFonts w:cs="Times New Roman"/>
          <w:szCs w:val="20"/>
        </w:rPr>
      </w:pPr>
      <w:r w:rsidRPr="00D77155">
        <w:rPr>
          <w:rFonts w:ascii="BMWTypeLight" w:hAnsi="BMWTypeLight" w:cs="Times New Roman"/>
          <w:szCs w:val="20"/>
          <w:lang w:val="en-GB"/>
        </w:rPr>
        <w:t>OSS(Including WeChat</w:t>
      </w:r>
      <w:r>
        <w:rPr>
          <w:rFonts w:ascii="BMWTypeLight" w:hAnsi="BMWTypeLight" w:cs="Times New Roman"/>
          <w:szCs w:val="20"/>
          <w:lang w:val="en-GB"/>
        </w:rPr>
        <w:t xml:space="preserve"> services</w:t>
      </w:r>
      <w:r w:rsidRPr="00D77155">
        <w:rPr>
          <w:rFonts w:ascii="BMWTypeLight" w:hAnsi="BMWTypeLight" w:cs="Times New Roman"/>
          <w:szCs w:val="20"/>
          <w:lang w:val="en-GB"/>
        </w:rPr>
        <w:t xml:space="preserve"> and Online Payment) frontend and backend </w:t>
      </w:r>
    </w:p>
    <w:p w14:paraId="3755D39E" w14:textId="77777777" w:rsidR="00AB15F6" w:rsidRDefault="00AB15F6" w:rsidP="00D77155"/>
    <w:p w14:paraId="530C72D6" w14:textId="1AC14A39" w:rsidR="00AB15F6" w:rsidRDefault="00AB15F6" w:rsidP="00D77155">
      <w:r w:rsidRPr="00D77155">
        <w:t xml:space="preserve">System </w:t>
      </w:r>
      <w:proofErr w:type="spellStart"/>
      <w:r w:rsidRPr="00D77155">
        <w:t>Introduciton</w:t>
      </w:r>
      <w:proofErr w:type="spellEnd"/>
      <w:r w:rsidRPr="00D77155">
        <w:t>:</w:t>
      </w:r>
    </w:p>
    <w:p w14:paraId="550CDC5E" w14:textId="3ABB3DE0" w:rsidR="003D2F8E" w:rsidRPr="00D77155" w:rsidRDefault="003D2F8E" w:rsidP="00D77155">
      <w:pPr>
        <w:rPr>
          <w:lang w:eastAsia="zh-CN"/>
        </w:rPr>
      </w:pPr>
      <w:r w:rsidRPr="00D77155">
        <w:rPr>
          <w:lang w:eastAsia="zh-CN"/>
        </w:rPr>
        <w:t xml:space="preserve">SF Web </w:t>
      </w:r>
      <w:proofErr w:type="gramStart"/>
      <w:r w:rsidRPr="00D77155">
        <w:rPr>
          <w:lang w:eastAsia="zh-CN"/>
        </w:rPr>
        <w:t>calculator(</w:t>
      </w:r>
      <w:proofErr w:type="gramEnd"/>
      <w:r w:rsidRPr="00D77155">
        <w:rPr>
          <w:lang w:eastAsia="zh-CN"/>
        </w:rPr>
        <w:t>JS component):</w:t>
      </w:r>
    </w:p>
    <w:p w14:paraId="17F52B26" w14:textId="77777777" w:rsidR="00814A9C" w:rsidRPr="00E7464F" w:rsidRDefault="00814A9C" w:rsidP="00814A9C">
      <w:pPr>
        <w:rPr>
          <w:ins w:id="157" w:author="Bai Tao, FG-331" w:date="2018-11-12T11:45:00Z"/>
          <w:lang w:val="en-US"/>
        </w:rPr>
      </w:pPr>
      <w:ins w:id="158" w:author="Bai Tao, FG-331" w:date="2018-11-12T11:45:00Z">
        <w:r>
          <w:t xml:space="preserve">Please reference </w:t>
        </w:r>
        <w:r>
          <w:rPr>
            <w:lang w:val="en-US"/>
          </w:rPr>
          <w:t>the attachments.</w:t>
        </w:r>
      </w:ins>
    </w:p>
    <w:bookmarkStart w:id="159" w:name="_MON_1600759596"/>
    <w:bookmarkEnd w:id="159"/>
    <w:p w14:paraId="1F9E6625" w14:textId="21F98F9E" w:rsidR="00AB15F6" w:rsidDel="00814A9C" w:rsidRDefault="003D2F8E" w:rsidP="00D77155">
      <w:pPr>
        <w:rPr>
          <w:del w:id="160" w:author="Bai Tao, FG-331" w:date="2018-11-12T11:45:00Z"/>
        </w:rPr>
      </w:pPr>
      <w:del w:id="161" w:author="Bai Tao, FG-331" w:date="2018-11-12T11:45:00Z">
        <w:r w:rsidDel="00814A9C">
          <w:object w:dxaOrig="1525" w:dyaOrig="1066" w14:anchorId="67161412">
            <v:shape id="_x0000_i1026" type="#_x0000_t75" style="width:77.4pt;height:51.6pt" o:ole="">
              <v:imagedata r:id="rId12" o:title=""/>
            </v:shape>
            <o:OLEObject Type="Embed" ProgID="Word.Document.12" ShapeID="_x0000_i1026" DrawAspect="Icon" ObjectID="_1603545044" r:id="rId13">
              <o:FieldCodes>\s</o:FieldCodes>
            </o:OLEObject>
          </w:object>
        </w:r>
        <w:bookmarkStart w:id="162" w:name="_MON_1600760252"/>
        <w:bookmarkEnd w:id="162"/>
        <w:r w:rsidDel="00814A9C">
          <w:object w:dxaOrig="1525" w:dyaOrig="1066" w14:anchorId="1FB7BCA8">
            <v:shape id="_x0000_i1027" type="#_x0000_t75" style="width:77.4pt;height:51.6pt" o:ole="">
              <v:imagedata r:id="rId14" o:title=""/>
            </v:shape>
            <o:OLEObject Type="Embed" ProgID="Word.Document.12" ShapeID="_x0000_i1027" DrawAspect="Icon" ObjectID="_1603545045" r:id="rId15">
              <o:FieldCodes>\s</o:FieldCodes>
            </o:OLEObject>
          </w:object>
        </w:r>
        <w:bookmarkStart w:id="163" w:name="_MON_1600760310"/>
        <w:bookmarkEnd w:id="163"/>
        <w:r w:rsidDel="00814A9C">
          <w:object w:dxaOrig="1525" w:dyaOrig="1066" w14:anchorId="5A6FF6E5">
            <v:shape id="_x0000_i1028" type="#_x0000_t75" style="width:77.4pt;height:51.6pt" o:ole="">
              <v:imagedata r:id="rId16" o:title=""/>
            </v:shape>
            <o:OLEObject Type="Embed" ProgID="Word.Document.12" ShapeID="_x0000_i1028" DrawAspect="Icon" ObjectID="_1603545046" r:id="rId17">
              <o:FieldCodes>\s</o:FieldCodes>
            </o:OLEObject>
          </w:object>
        </w:r>
      </w:del>
    </w:p>
    <w:p w14:paraId="2324731F" w14:textId="77777777" w:rsidR="003D2F8E" w:rsidRDefault="003D2F8E" w:rsidP="00D77155"/>
    <w:p w14:paraId="48612189" w14:textId="0BE47788" w:rsidR="003D2F8E" w:rsidRDefault="003D2F8E" w:rsidP="00D77155">
      <w:pPr>
        <w:rPr>
          <w:ins w:id="164" w:author="Bai Tao, FG-331" w:date="2018-11-12T11:45:00Z"/>
        </w:rPr>
      </w:pPr>
      <w:proofErr w:type="gramStart"/>
      <w:r>
        <w:t>OSS(</w:t>
      </w:r>
      <w:proofErr w:type="gramEnd"/>
      <w:r>
        <w:t>Online Self-service):</w:t>
      </w:r>
    </w:p>
    <w:p w14:paraId="7E0772F7" w14:textId="1D592B85" w:rsidR="00814A9C" w:rsidRDefault="00814A9C" w:rsidP="00D77155">
      <w:pPr>
        <w:rPr>
          <w:ins w:id="165" w:author="Bai Tao, FG-331" w:date="2018-11-12T14:55:00Z"/>
          <w:lang w:val="en-US"/>
        </w:rPr>
      </w:pPr>
      <w:ins w:id="166" w:author="Bai Tao, FG-331" w:date="2018-11-12T11:45:00Z">
        <w:r>
          <w:t xml:space="preserve">Please reference </w:t>
        </w:r>
        <w:r>
          <w:rPr>
            <w:lang w:val="en-US"/>
          </w:rPr>
          <w:t>the attachments.</w:t>
        </w:r>
      </w:ins>
    </w:p>
    <w:p w14:paraId="68783B4F" w14:textId="77777777" w:rsidR="000248F0" w:rsidRDefault="000248F0" w:rsidP="00D77155">
      <w:pPr>
        <w:rPr>
          <w:ins w:id="167" w:author="Bai Tao, FG-331" w:date="2018-11-12T14:56:00Z"/>
          <w:lang w:val="en-US"/>
        </w:rPr>
      </w:pPr>
    </w:p>
    <w:p w14:paraId="04201646" w14:textId="59D9613A" w:rsidR="000248F0" w:rsidRPr="00524796" w:rsidRDefault="000248F0" w:rsidP="00D77155">
      <w:pPr>
        <w:rPr>
          <w:ins w:id="168" w:author="Bai Tao, FG-331" w:date="2018-11-12T14:56:00Z"/>
          <w:b/>
          <w:lang w:val="en-US" w:eastAsia="zh-CN"/>
          <w:rPrChange w:id="169" w:author="Bai Tao, FG-331" w:date="2018-11-12T15:51:00Z">
            <w:rPr>
              <w:ins w:id="170" w:author="Bai Tao, FG-331" w:date="2018-11-12T14:56:00Z"/>
              <w:lang w:val="en-US" w:eastAsia="zh-CN"/>
            </w:rPr>
          </w:rPrChange>
        </w:rPr>
      </w:pPr>
      <w:ins w:id="171" w:author="Bai Tao, FG-331" w:date="2018-11-12T14:56:00Z">
        <w:r w:rsidRPr="00524796">
          <w:rPr>
            <w:b/>
            <w:lang w:val="en-US" w:eastAsia="zh-CN"/>
            <w:rPrChange w:id="172" w:author="Bai Tao, FG-331" w:date="2018-11-12T15:51:00Z">
              <w:rPr>
                <w:lang w:val="en-US" w:eastAsia="zh-CN"/>
              </w:rPr>
            </w:rPrChange>
          </w:rPr>
          <w:t>Operation Ticket Volume:</w:t>
        </w:r>
      </w:ins>
    </w:p>
    <w:p w14:paraId="6A4C1720" w14:textId="77777777" w:rsidR="000248F0" w:rsidRDefault="000248F0" w:rsidP="00D77155">
      <w:pPr>
        <w:rPr>
          <w:ins w:id="173" w:author="Bai Tao, FG-331" w:date="2018-11-12T14:55:00Z"/>
          <w:lang w:val="en-US"/>
        </w:rPr>
      </w:pPr>
    </w:p>
    <w:tbl>
      <w:tblPr>
        <w:tblW w:w="8940" w:type="dxa"/>
        <w:tblCellMar>
          <w:left w:w="0" w:type="dxa"/>
          <w:right w:w="0" w:type="dxa"/>
        </w:tblCellMar>
        <w:tblLook w:val="04A0" w:firstRow="1" w:lastRow="0" w:firstColumn="1" w:lastColumn="0" w:noHBand="0" w:noVBand="1"/>
      </w:tblPr>
      <w:tblGrid>
        <w:gridCol w:w="2180"/>
        <w:gridCol w:w="1000"/>
        <w:gridCol w:w="960"/>
        <w:gridCol w:w="960"/>
        <w:gridCol w:w="960"/>
        <w:gridCol w:w="960"/>
        <w:gridCol w:w="960"/>
        <w:gridCol w:w="960"/>
      </w:tblGrid>
      <w:tr w:rsidR="000248F0" w14:paraId="0347E53B" w14:textId="77777777" w:rsidTr="000248F0">
        <w:trPr>
          <w:trHeight w:val="300"/>
          <w:ins w:id="174" w:author="Bai Tao, FG-331" w:date="2018-11-12T14:56:00Z"/>
        </w:trPr>
        <w:tc>
          <w:tcPr>
            <w:tcW w:w="218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2CC1B8E" w14:textId="77777777" w:rsidR="000248F0" w:rsidRPr="00D012E7" w:rsidRDefault="000248F0">
            <w:pPr>
              <w:overflowPunct/>
              <w:autoSpaceDE/>
              <w:autoSpaceDN/>
              <w:adjustRightInd/>
              <w:jc w:val="left"/>
              <w:textAlignment w:val="auto"/>
              <w:rPr>
                <w:ins w:id="175" w:author="Bai Tao, FG-331" w:date="2018-11-12T14:56:00Z"/>
                <w:rFonts w:ascii="Times New Roman" w:eastAsia="Times New Roman" w:hAnsi="Times New Roman"/>
                <w:sz w:val="20"/>
                <w:lang w:val="en-US" w:eastAsia="zh-CN"/>
                <w:rPrChange w:id="176" w:author="Bai Tao, FG-331" w:date="2018-11-12T14:58:00Z">
                  <w:rPr>
                    <w:ins w:id="177" w:author="Bai Tao, FG-331" w:date="2018-11-12T14:56:00Z"/>
                    <w:rFonts w:ascii="Times New Roman" w:eastAsia="Times New Roman" w:hAnsi="Times New Roman"/>
                    <w:lang w:val="en-US" w:eastAsia="zh-CN"/>
                  </w:rPr>
                </w:rPrChange>
              </w:rPr>
            </w:pPr>
          </w:p>
        </w:tc>
        <w:tc>
          <w:tcPr>
            <w:tcW w:w="100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6B49BF6B" w14:textId="04907742" w:rsidR="000248F0" w:rsidRPr="00D012E7" w:rsidRDefault="000248F0" w:rsidP="00997B46">
            <w:pPr>
              <w:jc w:val="center"/>
              <w:rPr>
                <w:ins w:id="178" w:author="Bai Tao, FG-331" w:date="2018-11-12T14:56:00Z"/>
                <w:rFonts w:ascii="Calibri" w:hAnsi="Calibri" w:cs="Calibri"/>
                <w:b/>
                <w:bCs/>
                <w:color w:val="000000"/>
                <w:sz w:val="20"/>
                <w:szCs w:val="22"/>
                <w:rPrChange w:id="179" w:author="Bai Tao, FG-331" w:date="2018-11-12T14:58:00Z">
                  <w:rPr>
                    <w:ins w:id="180" w:author="Bai Tao, FG-331" w:date="2018-11-12T14:56:00Z"/>
                    <w:rFonts w:ascii="Calibri" w:hAnsi="Calibri" w:cs="Calibri"/>
                    <w:b/>
                    <w:bCs/>
                    <w:color w:val="000000"/>
                    <w:szCs w:val="22"/>
                  </w:rPr>
                </w:rPrChange>
              </w:rPr>
            </w:pPr>
            <w:ins w:id="181" w:author="Bai Tao, FG-331" w:date="2018-11-12T14:56:00Z">
              <w:r w:rsidRPr="00D012E7">
                <w:rPr>
                  <w:b/>
                  <w:bCs/>
                  <w:color w:val="000000"/>
                  <w:sz w:val="20"/>
                  <w:rPrChange w:id="182" w:author="Bai Tao, FG-331" w:date="2018-11-12T14:58:00Z">
                    <w:rPr>
                      <w:b/>
                      <w:bCs/>
                      <w:color w:val="000000"/>
                    </w:rPr>
                  </w:rPrChange>
                </w:rPr>
                <w:t>Apr</w:t>
              </w:r>
            </w:ins>
          </w:p>
        </w:tc>
        <w:tc>
          <w:tcPr>
            <w:tcW w:w="96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07416BDB" w14:textId="353BDD3E" w:rsidR="000248F0" w:rsidRPr="00D012E7" w:rsidRDefault="000248F0">
            <w:pPr>
              <w:jc w:val="center"/>
              <w:rPr>
                <w:ins w:id="183" w:author="Bai Tao, FG-331" w:date="2018-11-12T14:56:00Z"/>
                <w:b/>
                <w:bCs/>
                <w:color w:val="000000"/>
                <w:sz w:val="20"/>
                <w:szCs w:val="21"/>
                <w:rPrChange w:id="184" w:author="Bai Tao, FG-331" w:date="2018-11-12T14:58:00Z">
                  <w:rPr>
                    <w:ins w:id="185" w:author="Bai Tao, FG-331" w:date="2018-11-12T14:56:00Z"/>
                    <w:b/>
                    <w:bCs/>
                    <w:color w:val="000000"/>
                    <w:sz w:val="21"/>
                    <w:szCs w:val="21"/>
                  </w:rPr>
                </w:rPrChange>
              </w:rPr>
            </w:pPr>
            <w:ins w:id="186" w:author="Bai Tao, FG-331" w:date="2018-11-12T14:56:00Z">
              <w:r w:rsidRPr="00D012E7">
                <w:rPr>
                  <w:b/>
                  <w:bCs/>
                  <w:color w:val="000000"/>
                  <w:sz w:val="20"/>
                  <w:rPrChange w:id="187" w:author="Bai Tao, FG-331" w:date="2018-11-12T14:58:00Z">
                    <w:rPr>
                      <w:b/>
                      <w:bCs/>
                      <w:color w:val="000000"/>
                    </w:rPr>
                  </w:rPrChange>
                </w:rPr>
                <w:t>May</w:t>
              </w:r>
            </w:ins>
          </w:p>
        </w:tc>
        <w:tc>
          <w:tcPr>
            <w:tcW w:w="96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73D35E0A" w14:textId="54A36B30" w:rsidR="000248F0" w:rsidRPr="00D012E7" w:rsidRDefault="000248F0">
            <w:pPr>
              <w:jc w:val="center"/>
              <w:rPr>
                <w:ins w:id="188" w:author="Bai Tao, FG-331" w:date="2018-11-12T14:56:00Z"/>
                <w:b/>
                <w:bCs/>
                <w:color w:val="000000"/>
                <w:sz w:val="20"/>
                <w:rPrChange w:id="189" w:author="Bai Tao, FG-331" w:date="2018-11-12T14:58:00Z">
                  <w:rPr>
                    <w:ins w:id="190" w:author="Bai Tao, FG-331" w:date="2018-11-12T14:56:00Z"/>
                    <w:b/>
                    <w:bCs/>
                    <w:color w:val="000000"/>
                  </w:rPr>
                </w:rPrChange>
              </w:rPr>
            </w:pPr>
            <w:ins w:id="191" w:author="Bai Tao, FG-331" w:date="2018-11-12T14:56:00Z">
              <w:r w:rsidRPr="00D012E7">
                <w:rPr>
                  <w:b/>
                  <w:bCs/>
                  <w:color w:val="000000"/>
                  <w:sz w:val="20"/>
                  <w:rPrChange w:id="192" w:author="Bai Tao, FG-331" w:date="2018-11-12T14:58:00Z">
                    <w:rPr>
                      <w:b/>
                      <w:bCs/>
                      <w:color w:val="000000"/>
                    </w:rPr>
                  </w:rPrChange>
                </w:rPr>
                <w:t>Jun</w:t>
              </w:r>
            </w:ins>
          </w:p>
        </w:tc>
        <w:tc>
          <w:tcPr>
            <w:tcW w:w="96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0ECB894A" w14:textId="1C53FE36" w:rsidR="000248F0" w:rsidRPr="00D012E7" w:rsidRDefault="000248F0">
            <w:pPr>
              <w:jc w:val="center"/>
              <w:rPr>
                <w:ins w:id="193" w:author="Bai Tao, FG-331" w:date="2018-11-12T14:56:00Z"/>
                <w:b/>
                <w:bCs/>
                <w:color w:val="000000"/>
                <w:sz w:val="20"/>
                <w:rPrChange w:id="194" w:author="Bai Tao, FG-331" w:date="2018-11-12T14:58:00Z">
                  <w:rPr>
                    <w:ins w:id="195" w:author="Bai Tao, FG-331" w:date="2018-11-12T14:56:00Z"/>
                    <w:b/>
                    <w:bCs/>
                    <w:color w:val="000000"/>
                  </w:rPr>
                </w:rPrChange>
              </w:rPr>
            </w:pPr>
            <w:ins w:id="196" w:author="Bai Tao, FG-331" w:date="2018-11-12T14:56:00Z">
              <w:r w:rsidRPr="00D012E7">
                <w:rPr>
                  <w:b/>
                  <w:bCs/>
                  <w:color w:val="000000"/>
                  <w:sz w:val="20"/>
                  <w:rPrChange w:id="197" w:author="Bai Tao, FG-331" w:date="2018-11-12T14:58:00Z">
                    <w:rPr>
                      <w:b/>
                      <w:bCs/>
                      <w:color w:val="000000"/>
                    </w:rPr>
                  </w:rPrChange>
                </w:rPr>
                <w:t>Jul</w:t>
              </w:r>
            </w:ins>
          </w:p>
        </w:tc>
        <w:tc>
          <w:tcPr>
            <w:tcW w:w="96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315EA5D7" w14:textId="5D4C1510" w:rsidR="000248F0" w:rsidRPr="00D012E7" w:rsidRDefault="000248F0">
            <w:pPr>
              <w:jc w:val="center"/>
              <w:rPr>
                <w:ins w:id="198" w:author="Bai Tao, FG-331" w:date="2018-11-12T14:56:00Z"/>
                <w:b/>
                <w:bCs/>
                <w:color w:val="000000"/>
                <w:sz w:val="20"/>
                <w:rPrChange w:id="199" w:author="Bai Tao, FG-331" w:date="2018-11-12T14:58:00Z">
                  <w:rPr>
                    <w:ins w:id="200" w:author="Bai Tao, FG-331" w:date="2018-11-12T14:56:00Z"/>
                    <w:b/>
                    <w:bCs/>
                    <w:color w:val="000000"/>
                  </w:rPr>
                </w:rPrChange>
              </w:rPr>
            </w:pPr>
            <w:ins w:id="201" w:author="Bai Tao, FG-331" w:date="2018-11-12T14:56:00Z">
              <w:r w:rsidRPr="00D012E7">
                <w:rPr>
                  <w:b/>
                  <w:bCs/>
                  <w:color w:val="000000"/>
                  <w:sz w:val="20"/>
                  <w:rPrChange w:id="202" w:author="Bai Tao, FG-331" w:date="2018-11-12T14:58:00Z">
                    <w:rPr>
                      <w:b/>
                      <w:bCs/>
                      <w:color w:val="000000"/>
                    </w:rPr>
                  </w:rPrChange>
                </w:rPr>
                <w:t>Aug</w:t>
              </w:r>
            </w:ins>
          </w:p>
        </w:tc>
        <w:tc>
          <w:tcPr>
            <w:tcW w:w="960" w:type="dxa"/>
            <w:tcBorders>
              <w:top w:val="single" w:sz="8" w:space="0" w:color="auto"/>
              <w:left w:val="nil"/>
              <w:bottom w:val="single" w:sz="8" w:space="0" w:color="auto"/>
              <w:right w:val="single" w:sz="8" w:space="0" w:color="auto"/>
            </w:tcBorders>
            <w:shd w:val="clear" w:color="auto" w:fill="D9D9D9"/>
            <w:hideMark/>
          </w:tcPr>
          <w:p w14:paraId="170CE74C" w14:textId="4AD0F089" w:rsidR="000248F0" w:rsidRPr="00D012E7" w:rsidRDefault="000248F0">
            <w:pPr>
              <w:jc w:val="center"/>
              <w:rPr>
                <w:ins w:id="203" w:author="Bai Tao, FG-331" w:date="2018-11-12T14:56:00Z"/>
                <w:b/>
                <w:bCs/>
                <w:color w:val="000000"/>
                <w:sz w:val="20"/>
                <w:rPrChange w:id="204" w:author="Bai Tao, FG-331" w:date="2018-11-12T14:58:00Z">
                  <w:rPr>
                    <w:ins w:id="205" w:author="Bai Tao, FG-331" w:date="2018-11-12T14:56:00Z"/>
                    <w:b/>
                    <w:bCs/>
                    <w:color w:val="000000"/>
                  </w:rPr>
                </w:rPrChange>
              </w:rPr>
            </w:pPr>
            <w:ins w:id="206" w:author="Bai Tao, FG-331" w:date="2018-11-12T14:56:00Z">
              <w:r w:rsidRPr="00D012E7">
                <w:rPr>
                  <w:b/>
                  <w:bCs/>
                  <w:color w:val="000000"/>
                  <w:sz w:val="20"/>
                  <w:rPrChange w:id="207" w:author="Bai Tao, FG-331" w:date="2018-11-12T14:58:00Z">
                    <w:rPr>
                      <w:b/>
                      <w:bCs/>
                      <w:color w:val="000000"/>
                    </w:rPr>
                  </w:rPrChange>
                </w:rPr>
                <w:t>Sep</w:t>
              </w:r>
            </w:ins>
          </w:p>
        </w:tc>
        <w:tc>
          <w:tcPr>
            <w:tcW w:w="960" w:type="dxa"/>
            <w:tcBorders>
              <w:top w:val="single" w:sz="8" w:space="0" w:color="auto"/>
              <w:left w:val="nil"/>
              <w:bottom w:val="single" w:sz="8" w:space="0" w:color="auto"/>
              <w:right w:val="single" w:sz="8" w:space="0" w:color="auto"/>
            </w:tcBorders>
            <w:shd w:val="clear" w:color="auto" w:fill="D9D9D9"/>
            <w:noWrap/>
            <w:tcMar>
              <w:top w:w="0" w:type="dxa"/>
              <w:left w:w="108" w:type="dxa"/>
              <w:bottom w:w="0" w:type="dxa"/>
              <w:right w:w="108" w:type="dxa"/>
            </w:tcMar>
            <w:hideMark/>
          </w:tcPr>
          <w:p w14:paraId="65121F4E" w14:textId="4CA89CEC" w:rsidR="000248F0" w:rsidRPr="00D012E7" w:rsidRDefault="000248F0">
            <w:pPr>
              <w:jc w:val="center"/>
              <w:rPr>
                <w:ins w:id="208" w:author="Bai Tao, FG-331" w:date="2018-11-12T14:56:00Z"/>
                <w:b/>
                <w:bCs/>
                <w:color w:val="000000"/>
                <w:sz w:val="20"/>
                <w:rPrChange w:id="209" w:author="Bai Tao, FG-331" w:date="2018-11-12T14:58:00Z">
                  <w:rPr>
                    <w:ins w:id="210" w:author="Bai Tao, FG-331" w:date="2018-11-12T14:56:00Z"/>
                    <w:b/>
                    <w:bCs/>
                    <w:color w:val="000000"/>
                  </w:rPr>
                </w:rPrChange>
              </w:rPr>
            </w:pPr>
            <w:ins w:id="211" w:author="Bai Tao, FG-331" w:date="2018-11-12T14:56:00Z">
              <w:r w:rsidRPr="00D012E7">
                <w:rPr>
                  <w:b/>
                  <w:bCs/>
                  <w:color w:val="000000"/>
                  <w:sz w:val="20"/>
                  <w:rPrChange w:id="212" w:author="Bai Tao, FG-331" w:date="2018-11-12T14:58:00Z">
                    <w:rPr>
                      <w:b/>
                      <w:bCs/>
                      <w:color w:val="000000"/>
                    </w:rPr>
                  </w:rPrChange>
                </w:rPr>
                <w:t>Oct</w:t>
              </w:r>
            </w:ins>
          </w:p>
        </w:tc>
      </w:tr>
      <w:tr w:rsidR="000248F0" w14:paraId="691F2144" w14:textId="77777777" w:rsidTr="000248F0">
        <w:trPr>
          <w:trHeight w:val="300"/>
          <w:ins w:id="213" w:author="Bai Tao, FG-331" w:date="2018-11-12T14:56:00Z"/>
        </w:trPr>
        <w:tc>
          <w:tcPr>
            <w:tcW w:w="2180" w:type="dxa"/>
            <w:tcBorders>
              <w:top w:val="nil"/>
              <w:left w:val="single" w:sz="8" w:space="0" w:color="auto"/>
              <w:bottom w:val="single" w:sz="8" w:space="0" w:color="auto"/>
              <w:right w:val="single" w:sz="8" w:space="0" w:color="auto"/>
            </w:tcBorders>
            <w:shd w:val="clear" w:color="auto" w:fill="D9D9D9"/>
            <w:noWrap/>
            <w:tcMar>
              <w:top w:w="0" w:type="dxa"/>
              <w:left w:w="108" w:type="dxa"/>
              <w:bottom w:w="0" w:type="dxa"/>
              <w:right w:w="108" w:type="dxa"/>
            </w:tcMar>
            <w:hideMark/>
          </w:tcPr>
          <w:p w14:paraId="5ABBF83A" w14:textId="127744A0" w:rsidR="000248F0" w:rsidRPr="000248F0" w:rsidRDefault="000248F0">
            <w:pPr>
              <w:rPr>
                <w:ins w:id="214" w:author="Bai Tao, FG-331" w:date="2018-11-12T14:56:00Z"/>
                <w:b/>
                <w:bCs/>
                <w:color w:val="000000"/>
                <w:lang w:val="en-US"/>
                <w:rPrChange w:id="215" w:author="Bai Tao, FG-331" w:date="2018-11-12T14:57:00Z">
                  <w:rPr>
                    <w:ins w:id="216" w:author="Bai Tao, FG-331" w:date="2018-11-12T14:56:00Z"/>
                    <w:b/>
                    <w:bCs/>
                    <w:color w:val="000000"/>
                  </w:rPr>
                </w:rPrChange>
              </w:rPr>
            </w:pPr>
            <w:ins w:id="217" w:author="Bai Tao, FG-331" w:date="2018-11-12T14:56:00Z">
              <w:r w:rsidRPr="00D012E7">
                <w:rPr>
                  <w:b/>
                  <w:bCs/>
                  <w:color w:val="000000"/>
                  <w:sz w:val="18"/>
                  <w:rPrChange w:id="218" w:author="Bai Tao, FG-331" w:date="2018-11-12T14:58:00Z">
                    <w:rPr>
                      <w:b/>
                      <w:bCs/>
                      <w:color w:val="000000"/>
                    </w:rPr>
                  </w:rPrChange>
                </w:rPr>
                <w:t xml:space="preserve">OSS+ </w:t>
              </w:r>
            </w:ins>
            <w:ins w:id="219" w:author="Bai Tao, FG-331" w:date="2018-11-12T14:57:00Z">
              <w:r w:rsidRPr="00D012E7">
                <w:rPr>
                  <w:b/>
                  <w:bCs/>
                  <w:color w:val="000000"/>
                  <w:sz w:val="18"/>
                  <w:rPrChange w:id="220" w:author="Bai Tao, FG-331" w:date="2018-11-12T14:58:00Z">
                    <w:rPr>
                      <w:b/>
                      <w:bCs/>
                      <w:color w:val="000000"/>
                    </w:rPr>
                  </w:rPrChange>
                </w:rPr>
                <w:t>Web Cal</w:t>
              </w:r>
              <w:r w:rsidRPr="00D012E7">
                <w:rPr>
                  <w:b/>
                  <w:bCs/>
                  <w:color w:val="000000"/>
                  <w:sz w:val="18"/>
                  <w:lang w:val="en-US" w:eastAsia="zh-CN"/>
                  <w:rPrChange w:id="221" w:author="Bai Tao, FG-331" w:date="2018-11-12T14:58:00Z">
                    <w:rPr>
                      <w:b/>
                      <w:bCs/>
                      <w:color w:val="000000"/>
                      <w:lang w:val="en-US" w:eastAsia="zh-CN"/>
                    </w:rPr>
                  </w:rPrChange>
                </w:rPr>
                <w:t xml:space="preserve">(JS Component) Ticket Volume </w:t>
              </w:r>
            </w:ins>
          </w:p>
        </w:tc>
        <w:tc>
          <w:tcPr>
            <w:tcW w:w="1000" w:type="dxa"/>
            <w:tcBorders>
              <w:top w:val="nil"/>
              <w:left w:val="nil"/>
              <w:bottom w:val="single" w:sz="8" w:space="0" w:color="auto"/>
              <w:right w:val="single" w:sz="8" w:space="0" w:color="auto"/>
            </w:tcBorders>
            <w:noWrap/>
            <w:tcMar>
              <w:top w:w="0" w:type="dxa"/>
              <w:left w:w="108" w:type="dxa"/>
              <w:bottom w:w="0" w:type="dxa"/>
              <w:right w:w="108" w:type="dxa"/>
            </w:tcMar>
            <w:hideMark/>
          </w:tcPr>
          <w:p w14:paraId="782EAC92" w14:textId="77777777" w:rsidR="000248F0" w:rsidRDefault="000248F0">
            <w:pPr>
              <w:jc w:val="center"/>
              <w:rPr>
                <w:ins w:id="222" w:author="Bai Tao, FG-331" w:date="2018-11-12T14:56:00Z"/>
                <w:color w:val="000000"/>
              </w:rPr>
            </w:pPr>
            <w:ins w:id="223" w:author="Bai Tao, FG-331" w:date="2018-11-12T14:56:00Z">
              <w:r>
                <w:rPr>
                  <w:color w:val="000000"/>
                </w:rPr>
                <w:t>10</w:t>
              </w:r>
            </w:ins>
          </w:p>
        </w:tc>
        <w:tc>
          <w:tcPr>
            <w:tcW w:w="960" w:type="dxa"/>
            <w:tcBorders>
              <w:top w:val="nil"/>
              <w:left w:val="nil"/>
              <w:bottom w:val="single" w:sz="8" w:space="0" w:color="auto"/>
              <w:right w:val="single" w:sz="8" w:space="0" w:color="auto"/>
            </w:tcBorders>
            <w:noWrap/>
            <w:tcMar>
              <w:top w:w="0" w:type="dxa"/>
              <w:left w:w="108" w:type="dxa"/>
              <w:bottom w:w="0" w:type="dxa"/>
              <w:right w:w="108" w:type="dxa"/>
            </w:tcMar>
            <w:hideMark/>
          </w:tcPr>
          <w:p w14:paraId="319F65A2" w14:textId="77777777" w:rsidR="000248F0" w:rsidRDefault="000248F0">
            <w:pPr>
              <w:jc w:val="center"/>
              <w:rPr>
                <w:ins w:id="224" w:author="Bai Tao, FG-331" w:date="2018-11-12T14:56:00Z"/>
                <w:color w:val="000000"/>
              </w:rPr>
            </w:pPr>
            <w:ins w:id="225" w:author="Bai Tao, FG-331" w:date="2018-11-12T14:56:00Z">
              <w:r>
                <w:rPr>
                  <w:color w:val="000000"/>
                </w:rPr>
                <w:t>6</w:t>
              </w:r>
            </w:ins>
          </w:p>
        </w:tc>
        <w:tc>
          <w:tcPr>
            <w:tcW w:w="960" w:type="dxa"/>
            <w:tcBorders>
              <w:top w:val="nil"/>
              <w:left w:val="nil"/>
              <w:bottom w:val="single" w:sz="8" w:space="0" w:color="auto"/>
              <w:right w:val="single" w:sz="8" w:space="0" w:color="auto"/>
            </w:tcBorders>
            <w:noWrap/>
            <w:tcMar>
              <w:top w:w="0" w:type="dxa"/>
              <w:left w:w="108" w:type="dxa"/>
              <w:bottom w:w="0" w:type="dxa"/>
              <w:right w:w="108" w:type="dxa"/>
            </w:tcMar>
            <w:hideMark/>
          </w:tcPr>
          <w:p w14:paraId="4B0AD6C9" w14:textId="77777777" w:rsidR="000248F0" w:rsidRDefault="000248F0">
            <w:pPr>
              <w:jc w:val="center"/>
              <w:rPr>
                <w:ins w:id="226" w:author="Bai Tao, FG-331" w:date="2018-11-12T14:56:00Z"/>
                <w:color w:val="000000"/>
              </w:rPr>
            </w:pPr>
            <w:ins w:id="227" w:author="Bai Tao, FG-331" w:date="2018-11-12T14:56:00Z">
              <w:r>
                <w:rPr>
                  <w:color w:val="000000"/>
                </w:rPr>
                <w:t>6</w:t>
              </w:r>
            </w:ins>
          </w:p>
        </w:tc>
        <w:tc>
          <w:tcPr>
            <w:tcW w:w="960" w:type="dxa"/>
            <w:tcBorders>
              <w:top w:val="nil"/>
              <w:left w:val="nil"/>
              <w:bottom w:val="single" w:sz="8" w:space="0" w:color="auto"/>
              <w:right w:val="single" w:sz="8" w:space="0" w:color="auto"/>
            </w:tcBorders>
            <w:noWrap/>
            <w:tcMar>
              <w:top w:w="0" w:type="dxa"/>
              <w:left w:w="108" w:type="dxa"/>
              <w:bottom w:w="0" w:type="dxa"/>
              <w:right w:w="108" w:type="dxa"/>
            </w:tcMar>
            <w:hideMark/>
          </w:tcPr>
          <w:p w14:paraId="79DEBC2D" w14:textId="77777777" w:rsidR="000248F0" w:rsidRDefault="000248F0">
            <w:pPr>
              <w:jc w:val="center"/>
              <w:rPr>
                <w:ins w:id="228" w:author="Bai Tao, FG-331" w:date="2018-11-12T14:56:00Z"/>
                <w:color w:val="000000"/>
              </w:rPr>
            </w:pPr>
            <w:ins w:id="229" w:author="Bai Tao, FG-331" w:date="2018-11-12T14:56:00Z">
              <w:r>
                <w:rPr>
                  <w:color w:val="000000"/>
                </w:rPr>
                <w:t>16</w:t>
              </w:r>
            </w:ins>
          </w:p>
        </w:tc>
        <w:tc>
          <w:tcPr>
            <w:tcW w:w="960" w:type="dxa"/>
            <w:tcBorders>
              <w:top w:val="nil"/>
              <w:left w:val="nil"/>
              <w:bottom w:val="single" w:sz="8" w:space="0" w:color="auto"/>
              <w:right w:val="single" w:sz="8" w:space="0" w:color="auto"/>
            </w:tcBorders>
            <w:noWrap/>
            <w:tcMar>
              <w:top w:w="0" w:type="dxa"/>
              <w:left w:w="108" w:type="dxa"/>
              <w:bottom w:w="0" w:type="dxa"/>
              <w:right w:w="108" w:type="dxa"/>
            </w:tcMar>
            <w:hideMark/>
          </w:tcPr>
          <w:p w14:paraId="70E5FE69" w14:textId="77777777" w:rsidR="000248F0" w:rsidRDefault="000248F0">
            <w:pPr>
              <w:jc w:val="center"/>
              <w:rPr>
                <w:ins w:id="230" w:author="Bai Tao, FG-331" w:date="2018-11-12T14:56:00Z"/>
                <w:color w:val="000000"/>
              </w:rPr>
            </w:pPr>
            <w:ins w:id="231" w:author="Bai Tao, FG-331" w:date="2018-11-12T14:56:00Z">
              <w:r>
                <w:rPr>
                  <w:color w:val="000000"/>
                </w:rPr>
                <w:t>11</w:t>
              </w:r>
            </w:ins>
          </w:p>
        </w:tc>
        <w:tc>
          <w:tcPr>
            <w:tcW w:w="960" w:type="dxa"/>
            <w:tcBorders>
              <w:top w:val="nil"/>
              <w:left w:val="nil"/>
              <w:bottom w:val="single" w:sz="8" w:space="0" w:color="auto"/>
              <w:right w:val="single" w:sz="8" w:space="0" w:color="auto"/>
            </w:tcBorders>
            <w:hideMark/>
          </w:tcPr>
          <w:p w14:paraId="425DE9EC" w14:textId="77777777" w:rsidR="000248F0" w:rsidRDefault="000248F0">
            <w:pPr>
              <w:jc w:val="center"/>
              <w:rPr>
                <w:ins w:id="232" w:author="Bai Tao, FG-331" w:date="2018-11-12T14:56:00Z"/>
                <w:color w:val="000000"/>
              </w:rPr>
            </w:pPr>
            <w:ins w:id="233" w:author="Bai Tao, FG-331" w:date="2018-11-12T14:56:00Z">
              <w:r>
                <w:rPr>
                  <w:color w:val="000000"/>
                </w:rPr>
                <w:t>16</w:t>
              </w:r>
            </w:ins>
          </w:p>
        </w:tc>
        <w:tc>
          <w:tcPr>
            <w:tcW w:w="960" w:type="dxa"/>
            <w:tcBorders>
              <w:top w:val="nil"/>
              <w:left w:val="nil"/>
              <w:bottom w:val="single" w:sz="8" w:space="0" w:color="auto"/>
              <w:right w:val="single" w:sz="8" w:space="0" w:color="auto"/>
            </w:tcBorders>
            <w:noWrap/>
            <w:tcMar>
              <w:top w:w="0" w:type="dxa"/>
              <w:left w:w="108" w:type="dxa"/>
              <w:bottom w:w="0" w:type="dxa"/>
              <w:right w:w="108" w:type="dxa"/>
            </w:tcMar>
            <w:hideMark/>
          </w:tcPr>
          <w:p w14:paraId="27E3CC3E" w14:textId="77777777" w:rsidR="000248F0" w:rsidRDefault="000248F0">
            <w:pPr>
              <w:jc w:val="center"/>
              <w:rPr>
                <w:ins w:id="234" w:author="Bai Tao, FG-331" w:date="2018-11-12T14:56:00Z"/>
                <w:color w:val="000000"/>
              </w:rPr>
            </w:pPr>
            <w:ins w:id="235" w:author="Bai Tao, FG-331" w:date="2018-11-12T14:56:00Z">
              <w:r>
                <w:rPr>
                  <w:color w:val="000000"/>
                </w:rPr>
                <w:t>9</w:t>
              </w:r>
            </w:ins>
          </w:p>
        </w:tc>
      </w:tr>
    </w:tbl>
    <w:p w14:paraId="678828D4" w14:textId="77777777" w:rsidR="000248F0" w:rsidRPr="00814A9C" w:rsidRDefault="000248F0" w:rsidP="00D77155">
      <w:pPr>
        <w:rPr>
          <w:lang w:val="en-US"/>
          <w:rPrChange w:id="236" w:author="Bai Tao, FG-331" w:date="2018-11-12T11:45:00Z">
            <w:rPr/>
          </w:rPrChange>
        </w:rPr>
      </w:pPr>
    </w:p>
    <w:bookmarkStart w:id="237" w:name="_MON_1602093817"/>
    <w:bookmarkEnd w:id="237"/>
    <w:p w14:paraId="5DF49AD3" w14:textId="557A9A3B" w:rsidR="003D2F8E" w:rsidRPr="00D77155" w:rsidDel="00814A9C" w:rsidRDefault="00705FF5" w:rsidP="00D77155">
      <w:pPr>
        <w:rPr>
          <w:del w:id="238" w:author="Bai Tao, FG-331" w:date="2018-11-12T11:45:00Z"/>
          <w:lang w:val="en-US"/>
        </w:rPr>
      </w:pPr>
      <w:del w:id="239" w:author="Bai Tao, FG-331" w:date="2018-11-12T11:45:00Z">
        <w:r w:rsidDel="00814A9C">
          <w:object w:dxaOrig="1525" w:dyaOrig="1066" w14:anchorId="2A9320B7">
            <v:shape id="_x0000_i1029" type="#_x0000_t75" style="width:76.2pt;height:53.4pt" o:ole="">
              <v:imagedata r:id="rId18" o:title=""/>
            </v:shape>
            <o:OLEObject Type="Embed" ProgID="Word.Document.12" ShapeID="_x0000_i1029" DrawAspect="Icon" ObjectID="_1603545047" r:id="rId19">
              <o:FieldCodes>\s</o:FieldCodes>
            </o:OLEObject>
          </w:object>
        </w:r>
        <w:bookmarkStart w:id="240" w:name="_MON_1602951442"/>
        <w:bookmarkEnd w:id="240"/>
        <w:r w:rsidR="002135A8" w:rsidDel="00814A9C">
          <w:object w:dxaOrig="1525" w:dyaOrig="1066" w14:anchorId="4980A4FE">
            <v:shape id="_x0000_i1030" type="#_x0000_t75" style="width:76.2pt;height:53.4pt" o:ole="">
              <v:imagedata r:id="rId20" o:title=""/>
            </v:shape>
            <o:OLEObject Type="Embed" ProgID="Word.Document.12" ShapeID="_x0000_i1030" DrawAspect="Icon" ObjectID="_1603545048" r:id="rId21">
              <o:FieldCodes>\s</o:FieldCodes>
            </o:OLEObject>
          </w:object>
        </w:r>
        <w:bookmarkStart w:id="241" w:name="_MON_1602951496"/>
        <w:bookmarkEnd w:id="241"/>
        <w:r w:rsidR="002135A8" w:rsidDel="00814A9C">
          <w:object w:dxaOrig="1525" w:dyaOrig="1066" w14:anchorId="07BA8810">
            <v:shape id="_x0000_i1031" type="#_x0000_t75" style="width:76.2pt;height:53.4pt" o:ole="">
              <v:imagedata r:id="rId22" o:title=""/>
            </v:shape>
            <o:OLEObject Type="Embed" ProgID="Word.Document.12" ShapeID="_x0000_i1031" DrawAspect="Icon" ObjectID="_1603545049" r:id="rId23">
              <o:FieldCodes>\s</o:FieldCodes>
            </o:OLEObject>
          </w:object>
        </w:r>
      </w:del>
    </w:p>
    <w:p w14:paraId="1243FD33" w14:textId="68B2C94C" w:rsidR="00BE68FF" w:rsidRPr="006A618A" w:rsidRDefault="005605BB"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sidRPr="006A618A">
        <w:rPr>
          <w:rFonts w:ascii="BMW Group Light" w:eastAsia="BMW Type Global Regular" w:hAnsi="BMW Group Light" w:cs="BMW Group Light"/>
          <w:caps w:val="0"/>
          <w:color w:val="000000" w:themeColor="text1"/>
          <w:sz w:val="20"/>
          <w:szCs w:val="20"/>
          <w:lang w:eastAsia="zh-CN"/>
        </w:rPr>
        <w:t xml:space="preserve">None </w:t>
      </w:r>
      <w:r w:rsidR="002C5B95">
        <w:rPr>
          <w:rFonts w:ascii="BMW Group Light" w:eastAsia="BMW Type Global Regular" w:hAnsi="BMW Group Light" w:cs="BMW Group Light"/>
          <w:caps w:val="0"/>
          <w:color w:val="000000" w:themeColor="text1"/>
          <w:sz w:val="20"/>
          <w:szCs w:val="20"/>
          <w:lang w:eastAsia="zh-CN"/>
        </w:rPr>
        <w:t xml:space="preserve">Functional Requirements </w:t>
      </w:r>
      <w:ins w:id="242" w:author="Bai Tao, FG-331" w:date="2018-11-12T14:58:00Z">
        <w:r w:rsidR="00D012E7">
          <w:rPr>
            <w:rFonts w:ascii="BMW Group Light" w:eastAsia="BMW Type Global Regular" w:hAnsi="BMW Group Light" w:cs="BMW Group Light"/>
            <w:caps w:val="0"/>
            <w:color w:val="000000" w:themeColor="text1"/>
            <w:sz w:val="20"/>
            <w:szCs w:val="20"/>
            <w:lang w:eastAsia="zh-CN"/>
          </w:rPr>
          <w:t>s</w:t>
        </w:r>
      </w:ins>
    </w:p>
    <w:p w14:paraId="55555190" w14:textId="70EBF31F" w:rsidR="00A54D85" w:rsidRPr="006A618A" w:rsidRDefault="00CF7081" w:rsidP="00A54D85">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Easy Finance</w:t>
      </w:r>
      <w:r w:rsidR="00A54D85" w:rsidRPr="006A618A">
        <w:rPr>
          <w:rFonts w:ascii="BMW Group Light" w:hAnsi="BMW Group Light" w:cs="BMW Group Light"/>
          <w:sz w:val="20"/>
          <w:szCs w:val="20"/>
        </w:rPr>
        <w:t xml:space="preserve"> provides 24/7 services</w:t>
      </w:r>
    </w:p>
    <w:p w14:paraId="4526D874" w14:textId="77777777" w:rsidR="00A54D85" w:rsidRPr="006A618A" w:rsidRDefault="00A54D85" w:rsidP="00A54D85">
      <w:pPr>
        <w:pStyle w:val="ListParagraph"/>
        <w:numPr>
          <w:ilvl w:val="0"/>
          <w:numId w:val="15"/>
        </w:numPr>
        <w:rPr>
          <w:rFonts w:ascii="BMW Group Light" w:hAnsi="BMW Group Light" w:cs="BMW Group Light"/>
          <w:sz w:val="20"/>
          <w:szCs w:val="20"/>
        </w:rPr>
      </w:pPr>
      <w:r w:rsidRPr="006A618A">
        <w:rPr>
          <w:rFonts w:ascii="BMW Group Light" w:hAnsi="BMW Group Light" w:cs="BMW Group Light"/>
          <w:sz w:val="20"/>
          <w:szCs w:val="20"/>
        </w:rPr>
        <w:lastRenderedPageBreak/>
        <w:t>Customer and BMW data protection should be fully compliance to BMW policy.</w:t>
      </w:r>
    </w:p>
    <w:p w14:paraId="7E4ABD7E" w14:textId="77777777" w:rsidR="00A54D85" w:rsidRPr="006A618A" w:rsidRDefault="00A54D85" w:rsidP="00A54D85">
      <w:pPr>
        <w:pStyle w:val="ListParagraph"/>
        <w:numPr>
          <w:ilvl w:val="0"/>
          <w:numId w:val="15"/>
        </w:numPr>
        <w:rPr>
          <w:rFonts w:ascii="BMW Group Light" w:hAnsi="BMW Group Light" w:cs="BMW Group Light"/>
          <w:sz w:val="20"/>
          <w:szCs w:val="20"/>
        </w:rPr>
      </w:pPr>
      <w:r w:rsidRPr="006A618A">
        <w:rPr>
          <w:rFonts w:ascii="BMW Group Light" w:hAnsi="BMW Group Light" w:cs="BMW Group Light"/>
          <w:sz w:val="20"/>
          <w:szCs w:val="20"/>
        </w:rPr>
        <w:t>All customer data or BMW business data should be stored under BMW database.</w:t>
      </w:r>
    </w:p>
    <w:p w14:paraId="098FB424" w14:textId="18728D17" w:rsidR="00A54D85" w:rsidRPr="00D77155" w:rsidRDefault="00CF7081">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Data Sync is needed between Easy Finance Platform and DFE</w:t>
      </w:r>
    </w:p>
    <w:p w14:paraId="68FE811F" w14:textId="7FC271C4" w:rsidR="00A54D85" w:rsidRPr="006A618A" w:rsidRDefault="00CF7081" w:rsidP="00A54D85">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Easy Finance</w:t>
      </w:r>
      <w:r w:rsidR="00A54D85" w:rsidRPr="006A618A">
        <w:rPr>
          <w:rFonts w:ascii="BMW Group Light" w:hAnsi="BMW Group Light" w:cs="BMW Group Light"/>
          <w:sz w:val="20"/>
          <w:szCs w:val="20"/>
        </w:rPr>
        <w:t xml:space="preserve"> provide Chinese </w:t>
      </w:r>
      <w:r>
        <w:rPr>
          <w:rFonts w:ascii="BMW Group Light" w:hAnsi="BMW Group Light" w:cs="BMW Group Light"/>
          <w:sz w:val="20"/>
          <w:szCs w:val="20"/>
        </w:rPr>
        <w:t xml:space="preserve">language to </w:t>
      </w:r>
      <w:r w:rsidR="00A54D85" w:rsidRPr="006A618A">
        <w:rPr>
          <w:rFonts w:ascii="BMW Group Light" w:hAnsi="BMW Group Light" w:cs="BMW Group Light"/>
          <w:sz w:val="20"/>
          <w:szCs w:val="20"/>
        </w:rPr>
        <w:t>customers,</w:t>
      </w:r>
      <w:r w:rsidR="00355C5F" w:rsidRPr="006A618A">
        <w:rPr>
          <w:rFonts w:ascii="BMW Group Light" w:hAnsi="BMW Group Light" w:cs="BMW Group Light"/>
          <w:sz w:val="20"/>
          <w:szCs w:val="20"/>
        </w:rPr>
        <w:t xml:space="preserve"> in the future other potential languages. Please provide the price sheet of Chinese and other optional language.</w:t>
      </w:r>
    </w:p>
    <w:p w14:paraId="79487222" w14:textId="1A4716B1" w:rsidR="002111C8" w:rsidRPr="006A618A" w:rsidRDefault="002111C8"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243" w:name="_Toc521048258"/>
      <w:bookmarkStart w:id="244" w:name="OLE_LINK16"/>
      <w:bookmarkStart w:id="245" w:name="OLE_LINK17"/>
      <w:r w:rsidRPr="006A618A">
        <w:rPr>
          <w:rFonts w:ascii="BMW Group Light" w:eastAsia="BMW Type Global Regular" w:hAnsi="BMW Group Light" w:cs="BMW Group Light"/>
          <w:caps w:val="0"/>
          <w:color w:val="000000" w:themeColor="text1"/>
          <w:sz w:val="20"/>
          <w:szCs w:val="20"/>
          <w:lang w:eastAsia="zh-CN"/>
        </w:rPr>
        <w:t>KPIs and Quality Control</w:t>
      </w:r>
      <w:bookmarkEnd w:id="243"/>
    </w:p>
    <w:p w14:paraId="497C9D09" w14:textId="2C9027BE" w:rsidR="000E39C0" w:rsidRDefault="002111C8" w:rsidP="003D2552">
      <w:pPr>
        <w:pStyle w:val="ListParagraph"/>
        <w:ind w:left="0"/>
        <w:rPr>
          <w:rFonts w:ascii="BMW Group Light" w:hAnsi="BMW Group Light" w:cs="BMW Group Light"/>
          <w:sz w:val="20"/>
          <w:szCs w:val="20"/>
        </w:rPr>
      </w:pPr>
      <w:r w:rsidRPr="006A618A">
        <w:rPr>
          <w:rFonts w:ascii="BMW Group Light" w:hAnsi="BMW Group Light" w:cs="BMW Group Light"/>
          <w:sz w:val="20"/>
          <w:szCs w:val="20"/>
        </w:rPr>
        <w:t xml:space="preserve">Here is the </w:t>
      </w:r>
      <w:r w:rsidR="00092281">
        <w:rPr>
          <w:rFonts w:ascii="BMW Group Light" w:hAnsi="BMW Group Light" w:cs="BMW Group Light"/>
          <w:sz w:val="20"/>
          <w:szCs w:val="20"/>
        </w:rPr>
        <w:t>Easy Finance</w:t>
      </w:r>
      <w:r w:rsidRPr="006A618A">
        <w:rPr>
          <w:rFonts w:ascii="BMW Group Light" w:hAnsi="BMW Group Light" w:cs="BMW Group Light"/>
          <w:sz w:val="20"/>
          <w:szCs w:val="20"/>
        </w:rPr>
        <w:t xml:space="preserve"> KPIs, once the </w:t>
      </w:r>
      <w:r w:rsidR="002015FA">
        <w:rPr>
          <w:rFonts w:ascii="BMW Group Light" w:hAnsi="BMW Group Light" w:cs="BMW Group Light"/>
          <w:sz w:val="20"/>
          <w:szCs w:val="20"/>
        </w:rPr>
        <w:t>Easy Finance</w:t>
      </w:r>
      <w:r w:rsidRPr="006A618A">
        <w:rPr>
          <w:rFonts w:ascii="BMW Group Light" w:hAnsi="BMW Group Light" w:cs="BMW Group Light"/>
          <w:sz w:val="20"/>
          <w:szCs w:val="20"/>
        </w:rPr>
        <w:t xml:space="preserve"> launched, this </w:t>
      </w:r>
      <w:r w:rsidR="002015FA">
        <w:rPr>
          <w:rFonts w:ascii="BMW Group Light" w:hAnsi="BMW Group Light" w:cs="BMW Group Light"/>
          <w:sz w:val="20"/>
          <w:szCs w:val="20"/>
        </w:rPr>
        <w:t>platform</w:t>
      </w:r>
      <w:r w:rsidRPr="006A618A">
        <w:rPr>
          <w:rFonts w:ascii="BMW Group Light" w:hAnsi="BMW Group Light" w:cs="BMW Group Light"/>
          <w:sz w:val="20"/>
          <w:szCs w:val="20"/>
        </w:rPr>
        <w:t xml:space="preserve"> performance need to be measured.</w:t>
      </w:r>
    </w:p>
    <w:p w14:paraId="6B4F7DC2" w14:textId="4CA1464C" w:rsidR="002111C8" w:rsidRPr="006A618A" w:rsidRDefault="002111C8" w:rsidP="003D2552">
      <w:pPr>
        <w:pStyle w:val="ListParagraph"/>
        <w:ind w:left="0"/>
        <w:rPr>
          <w:rFonts w:ascii="BMW Group Light" w:hAnsi="BMW Group Light" w:cs="BMW Group Light"/>
          <w:sz w:val="20"/>
          <w:szCs w:val="20"/>
        </w:rPr>
      </w:pPr>
      <w:r w:rsidRPr="006A618A">
        <w:rPr>
          <w:rFonts w:ascii="BMW Group Light" w:hAnsi="BMW Group Light" w:cs="BMW Group Light"/>
          <w:sz w:val="20"/>
          <w:szCs w:val="20"/>
        </w:rPr>
        <w:t xml:space="preserve"> </w:t>
      </w:r>
    </w:p>
    <w:tbl>
      <w:tblPr>
        <w:tblW w:w="9508" w:type="dxa"/>
        <w:tblLook w:val="04A0" w:firstRow="1" w:lastRow="0" w:firstColumn="1" w:lastColumn="0" w:noHBand="0" w:noVBand="1"/>
      </w:tblPr>
      <w:tblGrid>
        <w:gridCol w:w="1397"/>
        <w:gridCol w:w="1477"/>
        <w:gridCol w:w="3069"/>
        <w:gridCol w:w="1170"/>
        <w:gridCol w:w="2395"/>
      </w:tblGrid>
      <w:tr w:rsidR="000E39C0" w14:paraId="4BFFAFAB"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AB1C171"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 xml:space="preserve">Domain </w:t>
            </w:r>
          </w:p>
        </w:tc>
        <w:tc>
          <w:tcPr>
            <w:tcW w:w="1477"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056B795"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KPI</w:t>
            </w:r>
          </w:p>
        </w:tc>
        <w:tc>
          <w:tcPr>
            <w:tcW w:w="3069"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9CDBD6C"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Description</w:t>
            </w:r>
          </w:p>
        </w:tc>
        <w:tc>
          <w:tcPr>
            <w:tcW w:w="1170"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64E8C075"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Target</w:t>
            </w:r>
          </w:p>
        </w:tc>
        <w:tc>
          <w:tcPr>
            <w:tcW w:w="2395"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502C3BD1"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Measured by</w:t>
            </w:r>
          </w:p>
        </w:tc>
      </w:tr>
      <w:tr w:rsidR="003E0657" w14:paraId="00F9D07C" w14:textId="77777777" w:rsidTr="00915AEB">
        <w:trPr>
          <w:trHeight w:val="309"/>
        </w:trPr>
        <w:tc>
          <w:tcPr>
            <w:tcW w:w="1397" w:type="dxa"/>
            <w:vMerge w:val="restart"/>
            <w:tcBorders>
              <w:top w:val="single" w:sz="4" w:space="0" w:color="auto"/>
              <w:left w:val="single" w:sz="4" w:space="0" w:color="auto"/>
              <w:right w:val="single" w:sz="4" w:space="0" w:color="auto"/>
            </w:tcBorders>
            <w:shd w:val="clear" w:color="auto" w:fill="auto"/>
            <w:vAlign w:val="center"/>
            <w:hideMark/>
          </w:tcPr>
          <w:p w14:paraId="2B031ECB" w14:textId="77777777" w:rsidR="003E0657" w:rsidRPr="00401840" w:rsidRDefault="003E0657" w:rsidP="00915AEB">
            <w:pPr>
              <w:pStyle w:val="ListParagraph"/>
              <w:ind w:left="67"/>
              <w:rPr>
                <w:rFonts w:ascii="BMW Group Light" w:hAnsi="BMW Group Light" w:cs="BMW Group Light"/>
                <w:sz w:val="20"/>
                <w:szCs w:val="20"/>
              </w:rPr>
            </w:pPr>
            <w:bookmarkStart w:id="246" w:name="OLE_LINK27"/>
            <w:bookmarkStart w:id="247" w:name="OLE_LINK28"/>
            <w:bookmarkStart w:id="248" w:name="_Hlk526871034"/>
            <w:bookmarkStart w:id="249" w:name="_Hlk526871068"/>
            <w:r w:rsidRPr="00401840">
              <w:rPr>
                <w:rFonts w:ascii="BMW Group Light" w:hAnsi="BMW Group Light" w:cs="BMW Group Light"/>
                <w:sz w:val="20"/>
                <w:szCs w:val="20"/>
              </w:rPr>
              <w:t xml:space="preserve">Accuracy </w:t>
            </w:r>
            <w:bookmarkEnd w:id="246"/>
            <w:bookmarkEnd w:id="247"/>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C12C43"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 xml:space="preserve">OCR and FR </w:t>
            </w:r>
            <w:bookmarkStart w:id="250" w:name="OLE_LINK21"/>
            <w:bookmarkStart w:id="251" w:name="OLE_LINK22"/>
            <w:r w:rsidRPr="00401840">
              <w:rPr>
                <w:rFonts w:ascii="BMW Group Light" w:hAnsi="BMW Group Light" w:cs="BMW Group Light"/>
                <w:sz w:val="20"/>
                <w:szCs w:val="20"/>
              </w:rPr>
              <w:t xml:space="preserve">recognizing </w:t>
            </w:r>
            <w:bookmarkEnd w:id="250"/>
            <w:bookmarkEnd w:id="251"/>
            <w:r w:rsidRPr="00401840">
              <w:rPr>
                <w:rFonts w:ascii="BMW Group Light" w:hAnsi="BMW Group Light" w:cs="BMW Group Light"/>
                <w:sz w:val="20"/>
                <w:szCs w:val="20"/>
              </w:rPr>
              <w:t xml:space="preserve">speed </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BCA00" w14:textId="77777777"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The speed for OCR and FR loading</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13CAA"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95% within 2s</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51175B" w14:textId="315170C0" w:rsidR="003E0657"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3E0657" w:rsidRPr="00401840">
              <w:rPr>
                <w:rFonts w:ascii="BMW Group Light" w:hAnsi="BMW Group Light" w:cs="BMW Group Light"/>
                <w:sz w:val="20"/>
                <w:szCs w:val="20"/>
              </w:rPr>
              <w:t xml:space="preserve"> report</w:t>
            </w:r>
          </w:p>
        </w:tc>
      </w:tr>
      <w:bookmarkEnd w:id="248"/>
      <w:tr w:rsidR="003E0657" w14:paraId="7CCA443E" w14:textId="77777777" w:rsidTr="00915AEB">
        <w:trPr>
          <w:trHeight w:val="492"/>
        </w:trPr>
        <w:tc>
          <w:tcPr>
            <w:tcW w:w="1397" w:type="dxa"/>
            <w:vMerge/>
            <w:tcBorders>
              <w:left w:val="single" w:sz="4" w:space="0" w:color="auto"/>
              <w:bottom w:val="single" w:sz="4" w:space="0" w:color="auto"/>
              <w:right w:val="single" w:sz="4" w:space="0" w:color="auto"/>
            </w:tcBorders>
            <w:shd w:val="clear" w:color="auto" w:fill="auto"/>
            <w:vAlign w:val="center"/>
            <w:hideMark/>
          </w:tcPr>
          <w:p w14:paraId="0ABFD109"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2EB48"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OCR and FR Accurate Ratio</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92A84" w14:textId="77777777"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The ratio of recognition handled accurately by OCR and FR (accurately by OCR&amp;FR / Total volume)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10E33"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99%</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AAB4C" w14:textId="1C5F4F97" w:rsidR="003E0657"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3E0657" w:rsidRPr="00401840">
              <w:rPr>
                <w:rFonts w:ascii="BMW Group Light" w:hAnsi="BMW Group Light" w:cs="BMW Group Light"/>
                <w:sz w:val="20"/>
                <w:szCs w:val="20"/>
              </w:rPr>
              <w:t> report</w:t>
            </w:r>
          </w:p>
        </w:tc>
      </w:tr>
      <w:tr w:rsidR="000E39C0" w14:paraId="1D72A413"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A90339" w14:textId="77777777" w:rsidR="000E39C0" w:rsidRPr="00401840" w:rsidRDefault="000E39C0"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Customer Experience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D867C" w14:textId="77777777" w:rsidR="000E39C0" w:rsidRPr="00401840" w:rsidRDefault="000E39C0"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App response time</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D28B9" w14:textId="77777777" w:rsidR="000E39C0" w:rsidRPr="00401840" w:rsidRDefault="000E39C0"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Loading time on each page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02DB4" w14:textId="77777777" w:rsidR="000E39C0" w:rsidRPr="00401840" w:rsidRDefault="000E39C0"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95% within 2s</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62CD5" w14:textId="0F7D2588" w:rsidR="000E39C0"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0E39C0" w:rsidRPr="00401840">
              <w:rPr>
                <w:rFonts w:ascii="BMW Group Light" w:hAnsi="BMW Group Light" w:cs="BMW Group Light"/>
                <w:sz w:val="20"/>
                <w:szCs w:val="20"/>
              </w:rPr>
              <w:t xml:space="preserve"> report</w:t>
            </w:r>
          </w:p>
        </w:tc>
      </w:tr>
      <w:tr w:rsidR="003E0657" w14:paraId="449B2A5F" w14:textId="77777777" w:rsidTr="00915AEB">
        <w:trPr>
          <w:trHeight w:val="309"/>
        </w:trPr>
        <w:tc>
          <w:tcPr>
            <w:tcW w:w="1397" w:type="dxa"/>
            <w:vMerge w:val="restart"/>
            <w:tcBorders>
              <w:top w:val="single" w:sz="4" w:space="0" w:color="auto"/>
              <w:left w:val="single" w:sz="4" w:space="0" w:color="auto"/>
              <w:right w:val="single" w:sz="4" w:space="0" w:color="auto"/>
            </w:tcBorders>
            <w:shd w:val="clear" w:color="auto" w:fill="auto"/>
            <w:vAlign w:val="center"/>
            <w:hideMark/>
          </w:tcPr>
          <w:p w14:paraId="520D2553" w14:textId="77777777" w:rsidR="003E0657" w:rsidRPr="00401840" w:rsidRDefault="003E0657"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Quality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5DB260"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Critical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0E2D1" w14:textId="3076D99D"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Critical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5A52E1"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1</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A4B64"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443EFAF8" w14:textId="77777777" w:rsidTr="00915AEB">
        <w:trPr>
          <w:trHeight w:val="492"/>
        </w:trPr>
        <w:tc>
          <w:tcPr>
            <w:tcW w:w="1397" w:type="dxa"/>
            <w:vMerge/>
            <w:tcBorders>
              <w:left w:val="single" w:sz="4" w:space="0" w:color="auto"/>
              <w:right w:val="single" w:sz="4" w:space="0" w:color="auto"/>
            </w:tcBorders>
            <w:shd w:val="clear" w:color="auto" w:fill="auto"/>
            <w:vAlign w:val="center"/>
            <w:hideMark/>
          </w:tcPr>
          <w:p w14:paraId="0FB55FD9"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AB96F"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High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8BA9B" w14:textId="0151D881"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High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B99A3"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2</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1C713"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794FC240" w14:textId="77777777" w:rsidTr="00915AEB">
        <w:trPr>
          <w:trHeight w:val="492"/>
        </w:trPr>
        <w:tc>
          <w:tcPr>
            <w:tcW w:w="1397" w:type="dxa"/>
            <w:vMerge/>
            <w:tcBorders>
              <w:left w:val="single" w:sz="4" w:space="0" w:color="auto"/>
              <w:right w:val="single" w:sz="4" w:space="0" w:color="auto"/>
            </w:tcBorders>
            <w:shd w:val="clear" w:color="auto" w:fill="auto"/>
            <w:vAlign w:val="center"/>
            <w:hideMark/>
          </w:tcPr>
          <w:p w14:paraId="3F2ED87B"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3BF1A"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Medium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708CE" w14:textId="528DD376"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Medium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9C82B"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5</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60D172"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52D9BC5D" w14:textId="77777777" w:rsidTr="00915AEB">
        <w:trPr>
          <w:trHeight w:val="492"/>
        </w:trPr>
        <w:tc>
          <w:tcPr>
            <w:tcW w:w="1397" w:type="dxa"/>
            <w:vMerge/>
            <w:tcBorders>
              <w:left w:val="single" w:sz="4" w:space="0" w:color="auto"/>
              <w:bottom w:val="single" w:sz="4" w:space="0" w:color="auto"/>
              <w:right w:val="single" w:sz="4" w:space="0" w:color="auto"/>
            </w:tcBorders>
            <w:shd w:val="clear" w:color="auto" w:fill="auto"/>
            <w:vAlign w:val="center"/>
            <w:hideMark/>
          </w:tcPr>
          <w:p w14:paraId="03DC082A"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1F0ED"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Low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F47A62" w14:textId="72B8EB98"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Low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7C39C"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10</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838D9"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0E39C0" w14:paraId="2C792314"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1C2C55" w14:textId="77777777" w:rsidR="000E39C0" w:rsidRPr="00401840" w:rsidRDefault="000E39C0"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Internal</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DD659D" w14:textId="77777777" w:rsidR="000E39C0" w:rsidRPr="00401840" w:rsidRDefault="000E39C0"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BMW Satisfaction</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FFC5F" w14:textId="77777777" w:rsidR="000E39C0" w:rsidRPr="00401840" w:rsidRDefault="000E39C0"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Unsatisfied case of Cooperation degree &amp; Delivery time &amp; Project quality confirmed by stakeholders, customers’ complaint.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1952B" w14:textId="77777777" w:rsidR="000E39C0" w:rsidRPr="00401840" w:rsidRDefault="000E39C0"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 0</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545622" w14:textId="77777777" w:rsidR="000E39C0" w:rsidRPr="00401840" w:rsidRDefault="000E39C0"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w:t>
            </w:r>
          </w:p>
        </w:tc>
      </w:tr>
      <w:bookmarkEnd w:id="249"/>
    </w:tbl>
    <w:p w14:paraId="06B26977" w14:textId="77777777" w:rsidR="002111C8" w:rsidRPr="006A618A" w:rsidRDefault="002111C8" w:rsidP="003D2552">
      <w:pPr>
        <w:pStyle w:val="ListParagraph"/>
        <w:ind w:hanging="360"/>
        <w:rPr>
          <w:rFonts w:ascii="BMW Group Light" w:hAnsi="BMW Group Light" w:cs="BMW Group Light"/>
          <w:sz w:val="20"/>
          <w:szCs w:val="20"/>
        </w:rPr>
      </w:pPr>
    </w:p>
    <w:p w14:paraId="0584B474" w14:textId="77777777" w:rsidR="002111C8" w:rsidRPr="006A618A" w:rsidRDefault="00EA7127"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sidRPr="006A618A">
        <w:rPr>
          <w:rFonts w:ascii="BMW Group Light" w:eastAsia="BMW Type Global Regular" w:hAnsi="BMW Group Light" w:cs="BMW Group Light"/>
          <w:caps w:val="0"/>
          <w:color w:val="000000" w:themeColor="text1"/>
          <w:sz w:val="20"/>
          <w:szCs w:val="20"/>
          <w:lang w:eastAsia="zh-CN"/>
        </w:rPr>
        <w:t>Penalty</w:t>
      </w:r>
    </w:p>
    <w:p w14:paraId="4F0B7EC9" w14:textId="4F15856F" w:rsidR="002111C8" w:rsidRPr="006A618A" w:rsidRDefault="002111C8" w:rsidP="003D2552">
      <w:pPr>
        <w:jc w:val="left"/>
        <w:rPr>
          <w:rFonts w:ascii="BMW Group Light" w:hAnsi="BMW Group Light" w:cs="BMW Group Light"/>
          <w:sz w:val="20"/>
        </w:rPr>
      </w:pPr>
      <w:r w:rsidRPr="006A618A">
        <w:rPr>
          <w:rFonts w:ascii="BMW Group Light" w:hAnsi="BMW Group Light" w:cs="BMW Group Light"/>
          <w:sz w:val="20"/>
        </w:rPr>
        <w:t xml:space="preserve">All the penalty will be </w:t>
      </w:r>
      <w:r w:rsidR="00084371" w:rsidRPr="006A618A">
        <w:rPr>
          <w:rFonts w:ascii="BMW Group Light" w:hAnsi="BMW Group Light" w:cs="BMW Group Light"/>
          <w:sz w:val="20"/>
        </w:rPr>
        <w:t>executed</w:t>
      </w:r>
      <w:r w:rsidRPr="006A618A">
        <w:rPr>
          <w:rFonts w:ascii="BMW Group Light" w:hAnsi="BMW Group Light" w:cs="BMW Group Light"/>
          <w:sz w:val="20"/>
        </w:rPr>
        <w:t xml:space="preserve"> from the </w:t>
      </w:r>
      <w:r w:rsidR="00084371" w:rsidRPr="006A618A">
        <w:rPr>
          <w:rFonts w:ascii="BMW Group Light" w:hAnsi="BMW Group Light" w:cs="BMW Group Light"/>
          <w:sz w:val="20"/>
        </w:rPr>
        <w:t>4</w:t>
      </w:r>
      <w:r w:rsidR="00084371" w:rsidRPr="006A618A">
        <w:rPr>
          <w:rFonts w:ascii="BMW Group Light" w:hAnsi="BMW Group Light" w:cs="BMW Group Light"/>
          <w:sz w:val="20"/>
          <w:vertAlign w:val="superscript"/>
        </w:rPr>
        <w:t>th</w:t>
      </w:r>
      <w:r w:rsidR="00084371" w:rsidRPr="006A618A">
        <w:rPr>
          <w:rFonts w:ascii="BMW Group Light" w:hAnsi="BMW Group Light" w:cs="BMW Group Light"/>
          <w:sz w:val="20"/>
        </w:rPr>
        <w:t xml:space="preserve"> month</w:t>
      </w:r>
      <w:r w:rsidRPr="006A618A">
        <w:rPr>
          <w:rFonts w:ascii="BMW Group Light" w:hAnsi="BMW Group Light" w:cs="BMW Group Light"/>
          <w:sz w:val="20"/>
        </w:rPr>
        <w:t xml:space="preserve"> after </w:t>
      </w:r>
      <w:r w:rsidR="00105834">
        <w:rPr>
          <w:rFonts w:ascii="BMW Group Light" w:hAnsi="BMW Group Light" w:cs="BMW Group Light"/>
          <w:sz w:val="20"/>
        </w:rPr>
        <w:t>Easy Finance</w:t>
      </w:r>
      <w:r w:rsidRPr="006A618A">
        <w:rPr>
          <w:rFonts w:ascii="BMW Group Light" w:hAnsi="BMW Group Light" w:cs="BMW Group Light"/>
          <w:sz w:val="20"/>
        </w:rPr>
        <w:t xml:space="preserve"> launc</w:t>
      </w:r>
      <w:r w:rsidR="003B5136" w:rsidRPr="006A618A">
        <w:rPr>
          <w:rFonts w:ascii="BMW Group Light" w:hAnsi="BMW Group Light" w:cs="BMW Group Light"/>
          <w:sz w:val="20"/>
        </w:rPr>
        <w:t>hed. Here is the penalty schema.</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990"/>
        <w:gridCol w:w="1350"/>
        <w:gridCol w:w="1350"/>
        <w:gridCol w:w="2160"/>
        <w:gridCol w:w="1260"/>
      </w:tblGrid>
      <w:tr w:rsidR="002111C8" w:rsidRPr="006A618A" w14:paraId="38A28510" w14:textId="77777777" w:rsidTr="00084371">
        <w:trPr>
          <w:trHeight w:val="734"/>
        </w:trPr>
        <w:tc>
          <w:tcPr>
            <w:tcW w:w="1615" w:type="dxa"/>
            <w:shd w:val="clear" w:color="000000" w:fill="808080"/>
            <w:vAlign w:val="center"/>
            <w:hideMark/>
          </w:tcPr>
          <w:p w14:paraId="070BCB27" w14:textId="77777777" w:rsidR="002111C8" w:rsidRPr="006A618A" w:rsidRDefault="002111C8" w:rsidP="003D2552">
            <w:pPr>
              <w:pStyle w:val="ListParagraph"/>
              <w:ind w:hanging="360"/>
              <w:rPr>
                <w:rFonts w:ascii="BMW Group Light" w:hAnsi="BMW Group Light" w:cs="BMW Group Light"/>
                <w:bCs/>
                <w:sz w:val="20"/>
                <w:szCs w:val="20"/>
              </w:rPr>
            </w:pPr>
            <w:r w:rsidRPr="006A618A">
              <w:rPr>
                <w:rFonts w:ascii="BMW Group Light" w:hAnsi="BMW Group Light" w:cs="BMW Group Light"/>
                <w:bCs/>
                <w:sz w:val="20"/>
                <w:szCs w:val="20"/>
              </w:rPr>
              <w:t>KPI</w:t>
            </w:r>
          </w:p>
        </w:tc>
        <w:tc>
          <w:tcPr>
            <w:tcW w:w="990" w:type="dxa"/>
            <w:shd w:val="clear" w:color="000000" w:fill="808080"/>
            <w:vAlign w:val="center"/>
          </w:tcPr>
          <w:p w14:paraId="6A7D3A62" w14:textId="77777777" w:rsidR="002111C8" w:rsidRPr="006A618A" w:rsidRDefault="002111C8" w:rsidP="003D2552">
            <w:pPr>
              <w:pStyle w:val="ListParagraph"/>
              <w:ind w:hanging="648"/>
              <w:rPr>
                <w:rFonts w:ascii="BMW Group Light" w:hAnsi="BMW Group Light" w:cs="BMW Group Light"/>
                <w:bCs/>
                <w:sz w:val="20"/>
                <w:szCs w:val="20"/>
              </w:rPr>
            </w:pPr>
            <w:r w:rsidRPr="006A618A">
              <w:rPr>
                <w:rFonts w:ascii="BMW Group Light" w:hAnsi="BMW Group Light" w:cs="BMW Group Light"/>
                <w:bCs/>
                <w:sz w:val="20"/>
                <w:szCs w:val="20"/>
              </w:rPr>
              <w:t>Target</w:t>
            </w:r>
          </w:p>
        </w:tc>
        <w:tc>
          <w:tcPr>
            <w:tcW w:w="1350" w:type="dxa"/>
            <w:shd w:val="clear" w:color="000000" w:fill="808080"/>
            <w:noWrap/>
            <w:vAlign w:val="center"/>
          </w:tcPr>
          <w:p w14:paraId="6135A9AD" w14:textId="77777777" w:rsidR="002111C8" w:rsidRPr="006A618A" w:rsidRDefault="002111C8" w:rsidP="003D2552">
            <w:pPr>
              <w:pStyle w:val="ListParagraph"/>
              <w:ind w:left="162"/>
              <w:rPr>
                <w:rFonts w:ascii="BMW Group Light" w:hAnsi="BMW Group Light" w:cs="BMW Group Light"/>
                <w:bCs/>
                <w:sz w:val="20"/>
                <w:szCs w:val="20"/>
              </w:rPr>
            </w:pPr>
            <w:r w:rsidRPr="006A618A">
              <w:rPr>
                <w:rFonts w:ascii="BMW Group Light" w:hAnsi="BMW Group Light" w:cs="BMW Group Light"/>
                <w:bCs/>
                <w:sz w:val="20"/>
                <w:szCs w:val="20"/>
              </w:rPr>
              <w:t>Evaluate Cycle</w:t>
            </w:r>
          </w:p>
        </w:tc>
        <w:tc>
          <w:tcPr>
            <w:tcW w:w="1350" w:type="dxa"/>
            <w:shd w:val="clear" w:color="000000" w:fill="808080"/>
            <w:noWrap/>
            <w:vAlign w:val="center"/>
            <w:hideMark/>
          </w:tcPr>
          <w:p w14:paraId="62BB3726" w14:textId="77777777" w:rsidR="002111C8" w:rsidRPr="006A618A" w:rsidRDefault="002111C8" w:rsidP="003D2552">
            <w:pPr>
              <w:pStyle w:val="ListParagraph"/>
              <w:ind w:left="162"/>
              <w:rPr>
                <w:rFonts w:ascii="BMW Group Light" w:hAnsi="BMW Group Light" w:cs="BMW Group Light"/>
                <w:bCs/>
                <w:sz w:val="20"/>
                <w:szCs w:val="20"/>
              </w:rPr>
            </w:pPr>
            <w:r w:rsidRPr="006A618A">
              <w:rPr>
                <w:rFonts w:ascii="BMW Group Light" w:hAnsi="BMW Group Light" w:cs="BMW Group Light"/>
                <w:bCs/>
                <w:sz w:val="20"/>
                <w:szCs w:val="20"/>
              </w:rPr>
              <w:t>Penalty Unit</w:t>
            </w:r>
          </w:p>
        </w:tc>
        <w:tc>
          <w:tcPr>
            <w:tcW w:w="2160" w:type="dxa"/>
            <w:shd w:val="clear" w:color="000000" w:fill="808080"/>
            <w:noWrap/>
            <w:vAlign w:val="center"/>
            <w:hideMark/>
          </w:tcPr>
          <w:p w14:paraId="433F9CD3" w14:textId="77777777" w:rsidR="002111C8" w:rsidRPr="006A618A" w:rsidRDefault="002111C8" w:rsidP="00847427">
            <w:pPr>
              <w:pStyle w:val="ListParagraph"/>
              <w:ind w:left="72"/>
              <w:rPr>
                <w:rFonts w:ascii="BMW Group Light" w:hAnsi="BMW Group Light" w:cs="BMW Group Light"/>
                <w:bCs/>
                <w:sz w:val="20"/>
                <w:szCs w:val="20"/>
              </w:rPr>
            </w:pPr>
            <w:r w:rsidRPr="006A618A">
              <w:rPr>
                <w:rFonts w:ascii="BMW Group Light" w:hAnsi="BMW Group Light" w:cs="BMW Group Light"/>
                <w:bCs/>
                <w:sz w:val="20"/>
                <w:szCs w:val="20"/>
              </w:rPr>
              <w:t>Deduction</w:t>
            </w:r>
            <w:r w:rsidR="00847427" w:rsidRPr="006A618A">
              <w:rPr>
                <w:sz w:val="20"/>
                <w:szCs w:val="20"/>
              </w:rPr>
              <w:t xml:space="preserve"> </w:t>
            </w:r>
            <w:r w:rsidR="00847427" w:rsidRPr="006A618A">
              <w:rPr>
                <w:rFonts w:ascii="BMW Group Light" w:hAnsi="BMW Group Light" w:cs="BMW Group Light"/>
                <w:bCs/>
                <w:sz w:val="20"/>
                <w:szCs w:val="20"/>
              </w:rPr>
              <w:t xml:space="preserve">of total </w:t>
            </w:r>
            <w:r w:rsidR="00847427" w:rsidRPr="006A618A">
              <w:rPr>
                <w:rFonts w:ascii="BMW Group Light" w:hAnsi="BMW Group Light" w:cs="BMW Group Light"/>
                <w:sz w:val="20"/>
                <w:szCs w:val="20"/>
              </w:rPr>
              <w:t>monthly operations fee</w:t>
            </w:r>
            <w:r w:rsidR="00847427" w:rsidRPr="006A618A">
              <w:rPr>
                <w:rFonts w:ascii="BMW Group Light" w:hAnsi="BMW Group Light" w:cs="BMW Group Light"/>
                <w:bCs/>
                <w:sz w:val="20"/>
                <w:szCs w:val="20"/>
              </w:rPr>
              <w:t xml:space="preserve"> per unit (cumulative)</w:t>
            </w:r>
          </w:p>
        </w:tc>
        <w:tc>
          <w:tcPr>
            <w:tcW w:w="1260" w:type="dxa"/>
            <w:shd w:val="clear" w:color="000000" w:fill="808080"/>
            <w:vAlign w:val="center"/>
          </w:tcPr>
          <w:p w14:paraId="7A701354" w14:textId="77777777" w:rsidR="002111C8" w:rsidRPr="006A618A" w:rsidRDefault="002111C8" w:rsidP="003D2552">
            <w:pPr>
              <w:pStyle w:val="ListParagraph"/>
              <w:ind w:left="72"/>
              <w:rPr>
                <w:rFonts w:ascii="BMW Group Light" w:hAnsi="BMW Group Light" w:cs="BMW Group Light"/>
                <w:bCs/>
                <w:sz w:val="20"/>
                <w:szCs w:val="20"/>
              </w:rPr>
            </w:pPr>
            <w:r w:rsidRPr="006A618A">
              <w:rPr>
                <w:rFonts w:ascii="BMW Group Light" w:hAnsi="BMW Group Light" w:cs="BMW Group Light"/>
                <w:bCs/>
                <w:sz w:val="20"/>
                <w:szCs w:val="20"/>
              </w:rPr>
              <w:t>Upper limited</w:t>
            </w:r>
          </w:p>
        </w:tc>
      </w:tr>
      <w:tr w:rsidR="003A3CF5" w:rsidRPr="006A618A" w14:paraId="2F25381F" w14:textId="77777777" w:rsidTr="00D77155">
        <w:trPr>
          <w:trHeight w:val="521"/>
        </w:trPr>
        <w:tc>
          <w:tcPr>
            <w:tcW w:w="1615" w:type="dxa"/>
            <w:shd w:val="clear" w:color="auto" w:fill="auto"/>
            <w:vAlign w:val="center"/>
            <w:hideMark/>
          </w:tcPr>
          <w:p w14:paraId="4DD780EB" w14:textId="07ACC18E"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 xml:space="preserve">OCR and FR recognizing speed </w:t>
            </w:r>
          </w:p>
        </w:tc>
        <w:tc>
          <w:tcPr>
            <w:tcW w:w="990" w:type="dxa"/>
          </w:tcPr>
          <w:p w14:paraId="5F79837F" w14:textId="098A09FB" w:rsidR="003A3CF5" w:rsidRPr="006A618A" w:rsidRDefault="003A3CF5" w:rsidP="003A3CF5">
            <w:pPr>
              <w:pStyle w:val="ListParagraph"/>
              <w:ind w:left="72"/>
              <w:rPr>
                <w:rFonts w:ascii="BMW Group Light" w:hAnsi="BMW Group Light" w:cs="BMW Group Light"/>
                <w:sz w:val="20"/>
                <w:szCs w:val="20"/>
              </w:rPr>
            </w:pPr>
            <w:r w:rsidRPr="00D77155">
              <w:rPr>
                <w:rFonts w:ascii="BMW Group Light" w:hAnsi="BMW Group Light" w:cs="BMW Group Light"/>
                <w:sz w:val="20"/>
                <w:szCs w:val="20"/>
              </w:rPr>
              <w:t>95% within 2s</w:t>
            </w:r>
          </w:p>
        </w:tc>
        <w:tc>
          <w:tcPr>
            <w:tcW w:w="1350" w:type="dxa"/>
            <w:shd w:val="clear" w:color="auto" w:fill="auto"/>
            <w:vAlign w:val="center"/>
          </w:tcPr>
          <w:p w14:paraId="53B68DF4" w14:textId="77777777" w:rsidR="003A3CF5" w:rsidRPr="006A618A" w:rsidRDefault="003A3CF5" w:rsidP="003A3CF5">
            <w:pPr>
              <w:pStyle w:val="ListParagraph"/>
              <w:ind w:hanging="558"/>
              <w:rPr>
                <w:rFonts w:ascii="BMW Group Light" w:hAnsi="BMW Group Light" w:cs="BMW Group Light"/>
                <w:sz w:val="20"/>
                <w:szCs w:val="20"/>
              </w:rPr>
            </w:pPr>
            <w:r w:rsidRPr="006A618A">
              <w:rPr>
                <w:rFonts w:ascii="BMW Group Light" w:hAnsi="BMW Group Light" w:cs="BMW Group Light"/>
                <w:sz w:val="20"/>
                <w:szCs w:val="20"/>
              </w:rPr>
              <w:t>Monthly</w:t>
            </w:r>
          </w:p>
        </w:tc>
        <w:tc>
          <w:tcPr>
            <w:tcW w:w="1350" w:type="dxa"/>
            <w:shd w:val="clear" w:color="auto" w:fill="auto"/>
            <w:vAlign w:val="center"/>
            <w:hideMark/>
          </w:tcPr>
          <w:p w14:paraId="1D70BC49" w14:textId="0FAD87CD" w:rsidR="003A3CF5" w:rsidRPr="00D77155" w:rsidRDefault="003A3CF5">
            <w:pPr>
              <w:pStyle w:val="ListParagraph"/>
              <w:ind w:left="162"/>
              <w:rPr>
                <w:rFonts w:ascii="BMW Group Light" w:hAnsi="BMW Group Light" w:cs="BMW Group Light"/>
                <w:sz w:val="20"/>
                <w:szCs w:val="20"/>
              </w:rPr>
            </w:pPr>
            <w:r w:rsidRPr="00D77155">
              <w:rPr>
                <w:rFonts w:ascii="BMW Group Light" w:hAnsi="BMW Group Light" w:cs="BMW Group Light"/>
                <w:sz w:val="20"/>
                <w:szCs w:val="20"/>
              </w:rPr>
              <w:t>2s above target</w:t>
            </w:r>
          </w:p>
        </w:tc>
        <w:tc>
          <w:tcPr>
            <w:tcW w:w="2160" w:type="dxa"/>
            <w:shd w:val="clear" w:color="auto" w:fill="auto"/>
          </w:tcPr>
          <w:p w14:paraId="08F3EC8D" w14:textId="0F3F7DFF"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10C6A143" w14:textId="11D14DCC"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08702E53" w14:textId="77777777" w:rsidTr="00D77155">
        <w:trPr>
          <w:trHeight w:val="495"/>
        </w:trPr>
        <w:tc>
          <w:tcPr>
            <w:tcW w:w="1615" w:type="dxa"/>
            <w:shd w:val="clear" w:color="auto" w:fill="auto"/>
            <w:vAlign w:val="center"/>
            <w:hideMark/>
          </w:tcPr>
          <w:p w14:paraId="41E6BA41" w14:textId="5BA6D968"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OCR and FR Accurate Ratio</w:t>
            </w:r>
          </w:p>
        </w:tc>
        <w:tc>
          <w:tcPr>
            <w:tcW w:w="990" w:type="dxa"/>
          </w:tcPr>
          <w:p w14:paraId="4B8423E8" w14:textId="382E192D" w:rsidR="003A3CF5" w:rsidRPr="006A618A" w:rsidRDefault="003A3CF5">
            <w:pPr>
              <w:pStyle w:val="ListParagraph"/>
              <w:ind w:left="72"/>
              <w:rPr>
                <w:rFonts w:ascii="BMW Group Light" w:hAnsi="BMW Group Light" w:cs="BMW Group Light"/>
                <w:sz w:val="20"/>
                <w:szCs w:val="20"/>
              </w:rPr>
            </w:pPr>
            <w:r w:rsidRPr="00D77155">
              <w:rPr>
                <w:rFonts w:ascii="BMW Group Light" w:hAnsi="BMW Group Light" w:cs="BMW Group Light"/>
                <w:sz w:val="20"/>
                <w:szCs w:val="20"/>
              </w:rPr>
              <w:t>9</w:t>
            </w:r>
            <w:r w:rsidR="00A7155B">
              <w:rPr>
                <w:rFonts w:ascii="BMW Group Light" w:hAnsi="BMW Group Light" w:cs="BMW Group Light"/>
                <w:sz w:val="20"/>
                <w:szCs w:val="20"/>
              </w:rPr>
              <w:t>5</w:t>
            </w:r>
            <w:r w:rsidRPr="00D77155">
              <w:rPr>
                <w:rFonts w:ascii="BMW Group Light" w:hAnsi="BMW Group Light" w:cs="BMW Group Light"/>
                <w:sz w:val="20"/>
                <w:szCs w:val="20"/>
              </w:rPr>
              <w:t>%</w:t>
            </w:r>
          </w:p>
        </w:tc>
        <w:tc>
          <w:tcPr>
            <w:tcW w:w="1350" w:type="dxa"/>
            <w:shd w:val="clear" w:color="auto" w:fill="auto"/>
          </w:tcPr>
          <w:p w14:paraId="27626262" w14:textId="77777777" w:rsidR="003A3CF5" w:rsidRPr="006A618A" w:rsidRDefault="003A3CF5" w:rsidP="003A3CF5">
            <w:pPr>
              <w:pStyle w:val="ListParagraph"/>
              <w:ind w:hanging="558"/>
              <w:rPr>
                <w:rFonts w:ascii="BMW Group Light" w:hAnsi="BMW Group Light" w:cs="BMW Group Light"/>
                <w:sz w:val="20"/>
                <w:szCs w:val="20"/>
              </w:rPr>
            </w:pPr>
            <w:bookmarkStart w:id="252" w:name="OLE_LINK41"/>
            <w:bookmarkStart w:id="253" w:name="OLE_LINK42"/>
            <w:r w:rsidRPr="006A618A">
              <w:rPr>
                <w:rFonts w:ascii="BMW Group Light" w:hAnsi="BMW Group Light" w:cs="BMW Group Light"/>
                <w:sz w:val="20"/>
                <w:szCs w:val="20"/>
              </w:rPr>
              <w:t>Monthly</w:t>
            </w:r>
            <w:bookmarkEnd w:id="252"/>
            <w:bookmarkEnd w:id="253"/>
          </w:p>
        </w:tc>
        <w:tc>
          <w:tcPr>
            <w:tcW w:w="1350" w:type="dxa"/>
            <w:shd w:val="clear" w:color="auto" w:fill="auto"/>
            <w:hideMark/>
          </w:tcPr>
          <w:p w14:paraId="0465210C" w14:textId="77777777"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2% below target</w:t>
            </w:r>
          </w:p>
        </w:tc>
        <w:tc>
          <w:tcPr>
            <w:tcW w:w="2160" w:type="dxa"/>
            <w:shd w:val="clear" w:color="auto" w:fill="auto"/>
          </w:tcPr>
          <w:p w14:paraId="36B17BDD" w14:textId="5B88A47E"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51E99118" w14:textId="241B6B1D"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A7155B" w:rsidRPr="006A618A" w14:paraId="41364542" w14:textId="77777777" w:rsidTr="00915AEB">
        <w:trPr>
          <w:trHeight w:val="406"/>
        </w:trPr>
        <w:tc>
          <w:tcPr>
            <w:tcW w:w="1615" w:type="dxa"/>
            <w:shd w:val="clear" w:color="auto" w:fill="auto"/>
            <w:vAlign w:val="center"/>
          </w:tcPr>
          <w:p w14:paraId="331B29FC" w14:textId="0730BE23" w:rsidR="00A7155B" w:rsidRPr="00D77155" w:rsidRDefault="00A7155B" w:rsidP="00D77155">
            <w:pPr>
              <w:rPr>
                <w:rFonts w:ascii="BMW Group Light" w:hAnsi="BMW Group Light" w:cs="BMW Group Light"/>
                <w:sz w:val="20"/>
              </w:rPr>
            </w:pPr>
            <w:r>
              <w:rPr>
                <w:rFonts w:ascii="BMW Group Light" w:hAnsi="BMW Group Light" w:cs="BMW Group Light" w:hint="eastAsia"/>
                <w:sz w:val="20"/>
              </w:rPr>
              <w:lastRenderedPageBreak/>
              <w:t xml:space="preserve">CA </w:t>
            </w:r>
            <w:r>
              <w:rPr>
                <w:rFonts w:ascii="BMW Group Light" w:hAnsi="BMW Group Light" w:cs="BMW Group Light"/>
                <w:sz w:val="20"/>
              </w:rPr>
              <w:t>A</w:t>
            </w:r>
            <w:r w:rsidRPr="00A7155B">
              <w:rPr>
                <w:rFonts w:ascii="BMW Group Light" w:hAnsi="BMW Group Light" w:cs="BMW Group Light"/>
                <w:sz w:val="20"/>
              </w:rPr>
              <w:t>uthentication</w:t>
            </w:r>
            <w:r>
              <w:rPr>
                <w:rFonts w:ascii="BMW Group Light" w:hAnsi="BMW Group Light" w:cs="BMW Group Light"/>
                <w:sz w:val="20"/>
              </w:rPr>
              <w:t xml:space="preserve"> response time</w:t>
            </w:r>
          </w:p>
        </w:tc>
        <w:tc>
          <w:tcPr>
            <w:tcW w:w="990" w:type="dxa"/>
          </w:tcPr>
          <w:p w14:paraId="34266C48" w14:textId="0062E8C7" w:rsidR="00A7155B" w:rsidRPr="003A3CF5" w:rsidRDefault="00A7155B" w:rsidP="003A3CF5">
            <w:pPr>
              <w:pStyle w:val="ListParagraph"/>
              <w:ind w:left="72"/>
              <w:rPr>
                <w:rFonts w:ascii="BMW Group Light" w:hAnsi="BMW Group Light" w:cs="BMW Group Light"/>
                <w:sz w:val="20"/>
                <w:szCs w:val="20"/>
              </w:rPr>
            </w:pPr>
            <w:r>
              <w:rPr>
                <w:rFonts w:ascii="BMW Group Light" w:hAnsi="BMW Group Light" w:cs="BMW Group Light" w:hint="eastAsia"/>
                <w:sz w:val="20"/>
                <w:szCs w:val="20"/>
              </w:rPr>
              <w:t>95% within 2s</w:t>
            </w:r>
          </w:p>
        </w:tc>
        <w:tc>
          <w:tcPr>
            <w:tcW w:w="1350" w:type="dxa"/>
            <w:shd w:val="clear" w:color="auto" w:fill="auto"/>
          </w:tcPr>
          <w:p w14:paraId="4114E7CA" w14:textId="76938264" w:rsidR="00A7155B" w:rsidRPr="006A618A" w:rsidDel="003A3CF5" w:rsidRDefault="00A7155B">
            <w:pPr>
              <w:pStyle w:val="ListParagraph"/>
              <w:ind w:hanging="558"/>
              <w:rPr>
                <w:rFonts w:ascii="BMW Group Light" w:hAnsi="BMW Group Light" w:cs="BMW Group Light"/>
                <w:sz w:val="20"/>
                <w:szCs w:val="20"/>
              </w:rPr>
            </w:pPr>
            <w:r w:rsidRPr="006A618A">
              <w:rPr>
                <w:rFonts w:ascii="BMW Group Light" w:hAnsi="BMW Group Light" w:cs="BMW Group Light"/>
                <w:sz w:val="20"/>
                <w:szCs w:val="20"/>
              </w:rPr>
              <w:t>Monthly</w:t>
            </w:r>
          </w:p>
        </w:tc>
        <w:tc>
          <w:tcPr>
            <w:tcW w:w="1350" w:type="dxa"/>
            <w:shd w:val="clear" w:color="auto" w:fill="auto"/>
          </w:tcPr>
          <w:p w14:paraId="5A0CFDDB" w14:textId="259BC7B3" w:rsidR="00A7155B" w:rsidRPr="006A618A" w:rsidDel="003A3CF5" w:rsidRDefault="00A7155B"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2% below target</w:t>
            </w:r>
          </w:p>
        </w:tc>
        <w:tc>
          <w:tcPr>
            <w:tcW w:w="2160" w:type="dxa"/>
            <w:shd w:val="clear" w:color="auto" w:fill="auto"/>
          </w:tcPr>
          <w:p w14:paraId="3F73B3B8" w14:textId="07480BB8" w:rsidR="00A7155B" w:rsidRPr="006A618A" w:rsidDel="00AE5E46"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Pr="006A618A">
              <w:rPr>
                <w:rFonts w:ascii="BMW Group Light" w:hAnsi="BMW Group Light" w:cs="BMW Group Light"/>
                <w:sz w:val="20"/>
                <w:szCs w:val="20"/>
              </w:rPr>
              <w:t>% of monthly operations fee</w:t>
            </w:r>
          </w:p>
        </w:tc>
        <w:tc>
          <w:tcPr>
            <w:tcW w:w="1260" w:type="dxa"/>
            <w:vAlign w:val="center"/>
          </w:tcPr>
          <w:p w14:paraId="54C268AB" w14:textId="522CFB43" w:rsidR="00A7155B"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hint="eastAsia"/>
                <w:sz w:val="20"/>
                <w:szCs w:val="20"/>
              </w:rPr>
              <w:t>5</w:t>
            </w:r>
            <w:r>
              <w:rPr>
                <w:rFonts w:ascii="BMW Group Light" w:hAnsi="BMW Group Light" w:cs="BMW Group Light"/>
                <w:sz w:val="20"/>
                <w:szCs w:val="20"/>
              </w:rPr>
              <w:t>%</w:t>
            </w:r>
          </w:p>
        </w:tc>
      </w:tr>
      <w:tr w:rsidR="003A3CF5" w:rsidRPr="006A618A" w14:paraId="19BC4745" w14:textId="77777777" w:rsidTr="00D77155">
        <w:trPr>
          <w:trHeight w:val="406"/>
        </w:trPr>
        <w:tc>
          <w:tcPr>
            <w:tcW w:w="1615" w:type="dxa"/>
            <w:shd w:val="clear" w:color="auto" w:fill="auto"/>
            <w:vAlign w:val="center"/>
            <w:hideMark/>
          </w:tcPr>
          <w:p w14:paraId="52ADC925" w14:textId="4AE8FC3E"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App response time</w:t>
            </w:r>
          </w:p>
        </w:tc>
        <w:tc>
          <w:tcPr>
            <w:tcW w:w="990" w:type="dxa"/>
          </w:tcPr>
          <w:p w14:paraId="700A639C" w14:textId="6721C604" w:rsidR="003A3CF5" w:rsidRPr="006A618A" w:rsidRDefault="003A3CF5" w:rsidP="003A3CF5">
            <w:pPr>
              <w:pStyle w:val="ListParagraph"/>
              <w:ind w:left="72"/>
              <w:rPr>
                <w:rFonts w:ascii="BMW Group Light" w:hAnsi="BMW Group Light" w:cs="BMW Group Light"/>
                <w:sz w:val="20"/>
                <w:szCs w:val="20"/>
              </w:rPr>
            </w:pPr>
            <w:r w:rsidRPr="00D77155">
              <w:rPr>
                <w:rFonts w:ascii="BMW Group Light" w:hAnsi="BMW Group Light" w:cs="BMW Group Light"/>
                <w:sz w:val="20"/>
                <w:szCs w:val="20"/>
              </w:rPr>
              <w:t>95% within 2s</w:t>
            </w:r>
          </w:p>
        </w:tc>
        <w:tc>
          <w:tcPr>
            <w:tcW w:w="1350" w:type="dxa"/>
            <w:shd w:val="clear" w:color="auto" w:fill="auto"/>
          </w:tcPr>
          <w:p w14:paraId="37226E54" w14:textId="15B66C16" w:rsidR="003A3CF5" w:rsidRPr="00D77155" w:rsidRDefault="003A3CF5">
            <w:pPr>
              <w:pStyle w:val="ListParagraph"/>
              <w:ind w:hanging="558"/>
            </w:pPr>
            <w:r w:rsidRPr="006A618A">
              <w:rPr>
                <w:rFonts w:ascii="BMW Group Light" w:hAnsi="BMW Group Light" w:cs="BMW Group Light"/>
                <w:sz w:val="20"/>
                <w:szCs w:val="20"/>
              </w:rPr>
              <w:t>Monthly</w:t>
            </w:r>
          </w:p>
        </w:tc>
        <w:tc>
          <w:tcPr>
            <w:tcW w:w="1350" w:type="dxa"/>
            <w:shd w:val="clear" w:color="auto" w:fill="auto"/>
            <w:hideMark/>
          </w:tcPr>
          <w:p w14:paraId="5BB65736" w14:textId="125D394C" w:rsidR="003A3CF5" w:rsidRPr="006A618A" w:rsidRDefault="003A3CF5" w:rsidP="003A3CF5">
            <w:pPr>
              <w:pStyle w:val="ListParagraph"/>
              <w:ind w:left="162"/>
              <w:rPr>
                <w:rFonts w:ascii="BMW Group Light" w:hAnsi="BMW Group Light" w:cs="BMW Group Light"/>
                <w:sz w:val="20"/>
                <w:szCs w:val="20"/>
              </w:rPr>
            </w:pPr>
            <w:r>
              <w:rPr>
                <w:rFonts w:ascii="BMW Group Light" w:hAnsi="BMW Group Light" w:cs="BMW Group Light"/>
                <w:sz w:val="20"/>
                <w:szCs w:val="20"/>
              </w:rPr>
              <w:t>3</w:t>
            </w:r>
            <w:r w:rsidRPr="006A618A">
              <w:rPr>
                <w:rFonts w:ascii="BMW Group Light" w:hAnsi="BMW Group Light" w:cs="BMW Group Light"/>
                <w:sz w:val="20"/>
                <w:szCs w:val="20"/>
              </w:rPr>
              <w:t>% below target</w:t>
            </w:r>
          </w:p>
        </w:tc>
        <w:tc>
          <w:tcPr>
            <w:tcW w:w="2160" w:type="dxa"/>
            <w:shd w:val="clear" w:color="auto" w:fill="auto"/>
          </w:tcPr>
          <w:p w14:paraId="7D3C8CD4" w14:textId="1D6BE005"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16F39588" w14:textId="4E7DD743"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34360D1B" w14:textId="77777777" w:rsidTr="00D77155">
        <w:trPr>
          <w:trHeight w:val="406"/>
        </w:trPr>
        <w:tc>
          <w:tcPr>
            <w:tcW w:w="1615" w:type="dxa"/>
            <w:shd w:val="clear" w:color="auto" w:fill="auto"/>
            <w:vAlign w:val="center"/>
            <w:hideMark/>
          </w:tcPr>
          <w:p w14:paraId="6706D2C5" w14:textId="4CB80F10"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Critical ticket</w:t>
            </w:r>
          </w:p>
        </w:tc>
        <w:tc>
          <w:tcPr>
            <w:tcW w:w="990" w:type="dxa"/>
          </w:tcPr>
          <w:p w14:paraId="0BD0ABF5" w14:textId="4C26BDF7" w:rsidR="003A3CF5" w:rsidRPr="006A618A" w:rsidRDefault="003A3CF5" w:rsidP="003A3CF5">
            <w:pPr>
              <w:pStyle w:val="ListParagraph"/>
              <w:ind w:left="72"/>
              <w:rPr>
                <w:rFonts w:ascii="BMW Group Light" w:hAnsi="BMW Group Light" w:cs="BMW Group Light"/>
                <w:sz w:val="20"/>
                <w:szCs w:val="20"/>
              </w:rPr>
            </w:pPr>
            <w:r w:rsidRPr="00D77155">
              <w:rPr>
                <w:rFonts w:ascii="BMW Group Light" w:hAnsi="BMW Group Light" w:cs="BMW Group Light" w:hint="eastAsia"/>
                <w:sz w:val="20"/>
                <w:szCs w:val="20"/>
              </w:rPr>
              <w:t>≤</w:t>
            </w:r>
            <w:r w:rsidRPr="00D77155">
              <w:rPr>
                <w:rFonts w:ascii="BMW Group Light" w:hAnsi="BMW Group Light" w:cs="BMW Group Light"/>
                <w:sz w:val="20"/>
                <w:szCs w:val="20"/>
              </w:rPr>
              <w:t>1</w:t>
            </w:r>
          </w:p>
        </w:tc>
        <w:tc>
          <w:tcPr>
            <w:tcW w:w="1350" w:type="dxa"/>
            <w:shd w:val="clear" w:color="auto" w:fill="auto"/>
          </w:tcPr>
          <w:p w14:paraId="5F61880E" w14:textId="05528ED1"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hideMark/>
          </w:tcPr>
          <w:p w14:paraId="3BAD67D0" w14:textId="14297F7C" w:rsidR="003A3CF5" w:rsidRPr="006A618A" w:rsidRDefault="003A3CF5">
            <w:pPr>
              <w:pStyle w:val="ListParagraph"/>
              <w:ind w:left="162"/>
              <w:rPr>
                <w:rFonts w:ascii="BMW Group Light" w:hAnsi="BMW Group Light" w:cs="BMW Group Light"/>
                <w:sz w:val="20"/>
                <w:szCs w:val="20"/>
              </w:rPr>
            </w:pPr>
            <w:r>
              <w:rPr>
                <w:rFonts w:ascii="BMW Group Light" w:hAnsi="BMW Group Light" w:cs="BMW Group Light"/>
                <w:sz w:val="20"/>
                <w:szCs w:val="20"/>
              </w:rPr>
              <w:t>1</w:t>
            </w:r>
            <w:r w:rsidRPr="006A618A">
              <w:rPr>
                <w:rFonts w:ascii="BMW Group Light" w:hAnsi="BMW Group Light" w:cs="BMW Group Light"/>
                <w:sz w:val="20"/>
                <w:szCs w:val="20"/>
              </w:rPr>
              <w:t xml:space="preserve">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06747187" w14:textId="5135747B" w:rsidR="003A3CF5" w:rsidRPr="006A618A" w:rsidRDefault="00A7155B" w:rsidP="003A3CF5">
            <w:pPr>
              <w:pStyle w:val="ListParagraph"/>
              <w:ind w:left="72"/>
              <w:rPr>
                <w:rFonts w:ascii="BMW Group Light" w:hAnsi="BMW Group Light" w:cs="BMW Group Light"/>
                <w:sz w:val="20"/>
                <w:szCs w:val="20"/>
              </w:rPr>
            </w:pPr>
            <w:bookmarkStart w:id="254" w:name="OLE_LINK39"/>
            <w:bookmarkStart w:id="255" w:name="OLE_LINK40"/>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bookmarkEnd w:id="254"/>
            <w:bookmarkEnd w:id="255"/>
          </w:p>
        </w:tc>
        <w:tc>
          <w:tcPr>
            <w:tcW w:w="1260" w:type="dxa"/>
            <w:vAlign w:val="center"/>
          </w:tcPr>
          <w:p w14:paraId="3C340F27" w14:textId="0AC281E1"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22542D9A" w14:textId="77777777" w:rsidTr="00D77155">
        <w:trPr>
          <w:trHeight w:val="406"/>
        </w:trPr>
        <w:tc>
          <w:tcPr>
            <w:tcW w:w="1615" w:type="dxa"/>
            <w:shd w:val="clear" w:color="auto" w:fill="auto"/>
            <w:vAlign w:val="center"/>
          </w:tcPr>
          <w:p w14:paraId="485F3751" w14:textId="02CDAC29"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High ticket</w:t>
            </w:r>
          </w:p>
        </w:tc>
        <w:tc>
          <w:tcPr>
            <w:tcW w:w="990" w:type="dxa"/>
          </w:tcPr>
          <w:p w14:paraId="07D9F2F3" w14:textId="7E3DB287" w:rsidR="003A3CF5" w:rsidRPr="006A618A" w:rsidRDefault="003A3CF5" w:rsidP="003A3CF5">
            <w:pPr>
              <w:pStyle w:val="ListParagraph"/>
              <w:ind w:left="72"/>
              <w:rPr>
                <w:rFonts w:ascii="BMW Group Light" w:hAnsi="BMW Group Light" w:cs="BMW Group Light"/>
                <w:sz w:val="20"/>
                <w:szCs w:val="20"/>
              </w:rPr>
            </w:pPr>
            <w:r w:rsidRPr="00D77155">
              <w:rPr>
                <w:rFonts w:ascii="BMW Group Light" w:hAnsi="BMW Group Light" w:cs="BMW Group Light" w:hint="eastAsia"/>
                <w:sz w:val="20"/>
                <w:szCs w:val="20"/>
              </w:rPr>
              <w:t>≤</w:t>
            </w:r>
            <w:r w:rsidRPr="00D77155">
              <w:rPr>
                <w:rFonts w:ascii="BMW Group Light" w:hAnsi="BMW Group Light" w:cs="BMW Group Light"/>
                <w:sz w:val="20"/>
                <w:szCs w:val="20"/>
              </w:rPr>
              <w:t>2</w:t>
            </w:r>
          </w:p>
        </w:tc>
        <w:tc>
          <w:tcPr>
            <w:tcW w:w="1350" w:type="dxa"/>
            <w:shd w:val="clear" w:color="auto" w:fill="auto"/>
          </w:tcPr>
          <w:p w14:paraId="4F4A038E" w14:textId="14543C57"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65775007" w14:textId="19E7080F" w:rsidR="003A3CF5" w:rsidRPr="006A618A" w:rsidRDefault="003A3CF5" w:rsidP="003A3CF5">
            <w:pPr>
              <w:pStyle w:val="ListParagraph"/>
              <w:ind w:left="162"/>
              <w:rPr>
                <w:rFonts w:ascii="BMW Group Light" w:hAnsi="BMW Group Light" w:cs="BMW Group Light"/>
                <w:sz w:val="20"/>
                <w:szCs w:val="20"/>
              </w:rPr>
            </w:pPr>
            <w:r>
              <w:rPr>
                <w:rFonts w:ascii="BMW Group Light" w:hAnsi="BMW Group Light" w:cs="BMW Group Light"/>
                <w:sz w:val="20"/>
                <w:szCs w:val="20"/>
              </w:rPr>
              <w:t>1</w:t>
            </w:r>
            <w:r w:rsidRPr="006A618A">
              <w:rPr>
                <w:rFonts w:ascii="BMW Group Light" w:hAnsi="BMW Group Light" w:cs="BMW Group Light"/>
                <w:sz w:val="20"/>
                <w:szCs w:val="20"/>
              </w:rPr>
              <w:t xml:space="preserve">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D45F689" w14:textId="62FD5D7E" w:rsidR="003A3CF5" w:rsidRPr="006A618A" w:rsidRDefault="00C97A8D"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 of monthly operations fee</w:t>
            </w:r>
          </w:p>
        </w:tc>
        <w:tc>
          <w:tcPr>
            <w:tcW w:w="1260" w:type="dxa"/>
            <w:vAlign w:val="center"/>
          </w:tcPr>
          <w:p w14:paraId="700F9F03" w14:textId="2CF892ED"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w:t>
            </w:r>
          </w:p>
        </w:tc>
      </w:tr>
      <w:tr w:rsidR="003A3CF5" w:rsidRPr="006A618A" w14:paraId="39A6FCBB" w14:textId="77777777" w:rsidTr="00D77155">
        <w:trPr>
          <w:trHeight w:val="406"/>
        </w:trPr>
        <w:tc>
          <w:tcPr>
            <w:tcW w:w="1615" w:type="dxa"/>
            <w:shd w:val="clear" w:color="auto" w:fill="auto"/>
            <w:vAlign w:val="center"/>
          </w:tcPr>
          <w:p w14:paraId="12663BFF" w14:textId="275242B0"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Medium ticket</w:t>
            </w:r>
          </w:p>
        </w:tc>
        <w:tc>
          <w:tcPr>
            <w:tcW w:w="990" w:type="dxa"/>
          </w:tcPr>
          <w:p w14:paraId="77187150" w14:textId="1FF6E240" w:rsidR="003A3CF5" w:rsidRPr="006A618A" w:rsidRDefault="003A3CF5" w:rsidP="003A3CF5">
            <w:pPr>
              <w:pStyle w:val="ListParagraph"/>
              <w:ind w:left="72"/>
              <w:rPr>
                <w:rFonts w:ascii="BMW Group Light" w:hAnsi="BMW Group Light" w:cs="BMW Group Light"/>
                <w:sz w:val="20"/>
                <w:szCs w:val="20"/>
              </w:rPr>
            </w:pPr>
            <w:r w:rsidRPr="00D77155">
              <w:rPr>
                <w:rFonts w:ascii="BMW Group Light" w:hAnsi="BMW Group Light" w:cs="BMW Group Light" w:hint="eastAsia"/>
                <w:sz w:val="20"/>
                <w:szCs w:val="20"/>
              </w:rPr>
              <w:t>≤</w:t>
            </w:r>
            <w:r w:rsidRPr="00D77155">
              <w:rPr>
                <w:rFonts w:ascii="BMW Group Light" w:hAnsi="BMW Group Light" w:cs="BMW Group Light"/>
                <w:sz w:val="20"/>
                <w:szCs w:val="20"/>
              </w:rPr>
              <w:t>5</w:t>
            </w:r>
          </w:p>
        </w:tc>
        <w:tc>
          <w:tcPr>
            <w:tcW w:w="1350" w:type="dxa"/>
            <w:shd w:val="clear" w:color="auto" w:fill="auto"/>
          </w:tcPr>
          <w:p w14:paraId="7FBFF56E" w14:textId="793D5A8A"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02378868" w14:textId="730A42C4"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 xml:space="preserve">2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778B29C" w14:textId="57295401"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 of monthly operations fee</w:t>
            </w:r>
          </w:p>
        </w:tc>
        <w:tc>
          <w:tcPr>
            <w:tcW w:w="1260" w:type="dxa"/>
            <w:vAlign w:val="center"/>
          </w:tcPr>
          <w:p w14:paraId="5C68C052" w14:textId="67889642"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w:t>
            </w:r>
          </w:p>
        </w:tc>
      </w:tr>
      <w:tr w:rsidR="003A3CF5" w:rsidRPr="006A618A" w14:paraId="67E2D1DA" w14:textId="77777777" w:rsidTr="00D77155">
        <w:trPr>
          <w:trHeight w:val="406"/>
        </w:trPr>
        <w:tc>
          <w:tcPr>
            <w:tcW w:w="1615" w:type="dxa"/>
            <w:shd w:val="clear" w:color="auto" w:fill="auto"/>
            <w:vAlign w:val="center"/>
          </w:tcPr>
          <w:p w14:paraId="563A5DD6" w14:textId="19D530B6"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Low ticket</w:t>
            </w:r>
          </w:p>
        </w:tc>
        <w:tc>
          <w:tcPr>
            <w:tcW w:w="990" w:type="dxa"/>
          </w:tcPr>
          <w:p w14:paraId="182EB4A9" w14:textId="7DF95164" w:rsidR="003A3CF5" w:rsidRPr="006A618A" w:rsidRDefault="003A3CF5">
            <w:pPr>
              <w:pStyle w:val="ListParagraph"/>
              <w:ind w:left="72"/>
              <w:rPr>
                <w:rFonts w:ascii="BMW Group Light" w:hAnsi="BMW Group Light" w:cs="BMW Group Light"/>
                <w:sz w:val="20"/>
                <w:szCs w:val="20"/>
              </w:rPr>
            </w:pPr>
            <w:r w:rsidRPr="00D77155">
              <w:rPr>
                <w:rFonts w:ascii="BMW Group Light" w:hAnsi="BMW Group Light" w:cs="BMW Group Light" w:hint="eastAsia"/>
                <w:sz w:val="20"/>
                <w:szCs w:val="20"/>
              </w:rPr>
              <w:t>≤</w:t>
            </w:r>
            <w:r w:rsidR="00AE5E46">
              <w:rPr>
                <w:rFonts w:ascii="BMW Group Light" w:hAnsi="BMW Group Light" w:cs="BMW Group Light"/>
                <w:sz w:val="20"/>
                <w:szCs w:val="20"/>
              </w:rPr>
              <w:t>15</w:t>
            </w:r>
          </w:p>
        </w:tc>
        <w:tc>
          <w:tcPr>
            <w:tcW w:w="1350" w:type="dxa"/>
            <w:shd w:val="clear" w:color="auto" w:fill="auto"/>
          </w:tcPr>
          <w:p w14:paraId="52D569AC" w14:textId="02C0F433"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6043C0C0" w14:textId="6BB03D74"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 xml:space="preserve">2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2467AB7" w14:textId="60B46D5A" w:rsidR="003A3CF5" w:rsidRPr="006A618A" w:rsidRDefault="00C97A8D"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1</w:t>
            </w:r>
            <w:r w:rsidR="003A3CF5" w:rsidRPr="006A618A">
              <w:rPr>
                <w:rFonts w:ascii="BMW Group Light" w:hAnsi="BMW Group Light" w:cs="BMW Group Light"/>
                <w:sz w:val="20"/>
                <w:szCs w:val="20"/>
              </w:rPr>
              <w:t>% of monthly operations fee</w:t>
            </w:r>
          </w:p>
        </w:tc>
        <w:tc>
          <w:tcPr>
            <w:tcW w:w="1260" w:type="dxa"/>
            <w:vAlign w:val="center"/>
          </w:tcPr>
          <w:p w14:paraId="04DE86B7" w14:textId="04D3F1A3"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1</w:t>
            </w:r>
            <w:r w:rsidR="003A3CF5" w:rsidRPr="006A618A">
              <w:rPr>
                <w:rFonts w:ascii="BMW Group Light" w:hAnsi="BMW Group Light" w:cs="BMW Group Light"/>
                <w:sz w:val="20"/>
                <w:szCs w:val="20"/>
              </w:rPr>
              <w:t>%</w:t>
            </w:r>
          </w:p>
        </w:tc>
      </w:tr>
      <w:tr w:rsidR="00A7155B" w:rsidRPr="006A618A" w14:paraId="66D5D1EC" w14:textId="77777777" w:rsidTr="00915AEB">
        <w:trPr>
          <w:trHeight w:val="406"/>
        </w:trPr>
        <w:tc>
          <w:tcPr>
            <w:tcW w:w="1615" w:type="dxa"/>
            <w:shd w:val="clear" w:color="auto" w:fill="auto"/>
            <w:vAlign w:val="center"/>
          </w:tcPr>
          <w:p w14:paraId="13BD9CBF" w14:textId="6F58FA61" w:rsidR="00A7155B" w:rsidRPr="00401840" w:rsidRDefault="00A7155B" w:rsidP="003A3CF5">
            <w:pPr>
              <w:pStyle w:val="ListParagraph"/>
              <w:ind w:left="67"/>
              <w:rPr>
                <w:rFonts w:ascii="BMW Group Light" w:hAnsi="BMW Group Light" w:cs="BMW Group Light"/>
                <w:sz w:val="20"/>
                <w:szCs w:val="20"/>
              </w:rPr>
            </w:pPr>
            <w:r>
              <w:rPr>
                <w:rFonts w:ascii="BMW Group Light" w:hAnsi="BMW Group Light" w:cs="BMW Group Light" w:hint="eastAsia"/>
                <w:sz w:val="20"/>
                <w:szCs w:val="20"/>
              </w:rPr>
              <w:t xml:space="preserve">Total </w:t>
            </w:r>
            <w:r w:rsidRPr="006A618A">
              <w:rPr>
                <w:rFonts w:ascii="BMW Group Light" w:hAnsi="BMW Group Light" w:cs="BMW Group Light"/>
                <w:sz w:val="20"/>
              </w:rPr>
              <w:t>penalty</w:t>
            </w:r>
          </w:p>
        </w:tc>
        <w:tc>
          <w:tcPr>
            <w:tcW w:w="990" w:type="dxa"/>
          </w:tcPr>
          <w:p w14:paraId="6C32FCE9" w14:textId="77777777" w:rsidR="00A7155B" w:rsidRPr="003A3CF5" w:rsidRDefault="00A7155B" w:rsidP="00AE5E46">
            <w:pPr>
              <w:pStyle w:val="ListParagraph"/>
              <w:ind w:left="72"/>
              <w:rPr>
                <w:rFonts w:ascii="BMW Group Light" w:hAnsi="BMW Group Light" w:cs="BMW Group Light"/>
                <w:sz w:val="20"/>
                <w:szCs w:val="20"/>
              </w:rPr>
            </w:pPr>
          </w:p>
        </w:tc>
        <w:tc>
          <w:tcPr>
            <w:tcW w:w="1350" w:type="dxa"/>
            <w:shd w:val="clear" w:color="auto" w:fill="auto"/>
          </w:tcPr>
          <w:p w14:paraId="7B1D7951" w14:textId="77777777" w:rsidR="00A7155B" w:rsidRDefault="00A7155B" w:rsidP="003A3CF5">
            <w:pPr>
              <w:pStyle w:val="ListParagraph"/>
              <w:ind w:hanging="558"/>
              <w:rPr>
                <w:rFonts w:ascii="BMW Group Light" w:hAnsi="BMW Group Light" w:cs="BMW Group Light"/>
                <w:sz w:val="20"/>
              </w:rPr>
            </w:pPr>
          </w:p>
        </w:tc>
        <w:tc>
          <w:tcPr>
            <w:tcW w:w="1350" w:type="dxa"/>
            <w:shd w:val="clear" w:color="auto" w:fill="auto"/>
          </w:tcPr>
          <w:p w14:paraId="34C4103D" w14:textId="77777777" w:rsidR="00A7155B" w:rsidRPr="006A618A" w:rsidRDefault="00A7155B" w:rsidP="003A3CF5">
            <w:pPr>
              <w:pStyle w:val="ListParagraph"/>
              <w:ind w:left="162"/>
              <w:rPr>
                <w:rFonts w:ascii="BMW Group Light" w:hAnsi="BMW Group Light" w:cs="BMW Group Light"/>
                <w:sz w:val="20"/>
                <w:szCs w:val="20"/>
              </w:rPr>
            </w:pPr>
          </w:p>
        </w:tc>
        <w:tc>
          <w:tcPr>
            <w:tcW w:w="2160" w:type="dxa"/>
            <w:shd w:val="clear" w:color="auto" w:fill="auto"/>
          </w:tcPr>
          <w:p w14:paraId="60AFB8B8" w14:textId="7D0A1E6C" w:rsidR="00A7155B" w:rsidRPr="006A618A" w:rsidDel="00AE5E46" w:rsidRDefault="00C97A8D" w:rsidP="003A3CF5">
            <w:pPr>
              <w:pStyle w:val="ListParagraph"/>
              <w:ind w:left="72"/>
              <w:rPr>
                <w:rFonts w:ascii="BMW Group Light" w:hAnsi="BMW Group Light" w:cs="BMW Group Light"/>
                <w:sz w:val="20"/>
                <w:szCs w:val="20"/>
              </w:rPr>
            </w:pPr>
            <w:r>
              <w:rPr>
                <w:rFonts w:ascii="BMW Group Light" w:hAnsi="BMW Group Light" w:cs="BMW Group Light" w:hint="eastAsia"/>
                <w:sz w:val="20"/>
                <w:szCs w:val="20"/>
              </w:rPr>
              <w:t>30%</w:t>
            </w:r>
          </w:p>
        </w:tc>
        <w:tc>
          <w:tcPr>
            <w:tcW w:w="1260" w:type="dxa"/>
            <w:vAlign w:val="center"/>
          </w:tcPr>
          <w:p w14:paraId="504E4C66" w14:textId="77777777" w:rsidR="00A7155B" w:rsidRPr="006A618A" w:rsidRDefault="00A7155B" w:rsidP="003A3CF5">
            <w:pPr>
              <w:pStyle w:val="ListParagraph"/>
              <w:ind w:left="72" w:hanging="90"/>
              <w:jc w:val="center"/>
              <w:rPr>
                <w:rFonts w:ascii="BMW Group Light" w:hAnsi="BMW Group Light" w:cs="BMW Group Light"/>
                <w:sz w:val="20"/>
                <w:szCs w:val="20"/>
              </w:rPr>
            </w:pPr>
          </w:p>
        </w:tc>
      </w:tr>
    </w:tbl>
    <w:p w14:paraId="73C7BA52" w14:textId="77777777" w:rsidR="00163398" w:rsidRPr="006A618A" w:rsidRDefault="00163398" w:rsidP="003D2552">
      <w:pPr>
        <w:pStyle w:val="ListParagraph"/>
        <w:ind w:hanging="360"/>
        <w:rPr>
          <w:rFonts w:ascii="BMW Group Light" w:hAnsi="BMW Group Light" w:cs="BMW Group Light"/>
          <w:sz w:val="20"/>
          <w:szCs w:val="20"/>
        </w:rPr>
      </w:pPr>
    </w:p>
    <w:p w14:paraId="46F0EDB8" w14:textId="45950976" w:rsidR="002111C8" w:rsidRPr="00F506EE" w:rsidRDefault="002111C8"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256" w:name="_Toc521048259"/>
      <w:r w:rsidRPr="00F506EE">
        <w:rPr>
          <w:rFonts w:ascii="BMW Group Light" w:eastAsia="BMW Type Global Regular" w:hAnsi="BMW Group Light" w:cs="BMW Group Light"/>
          <w:caps w:val="0"/>
          <w:color w:val="000000" w:themeColor="text1"/>
          <w:sz w:val="20"/>
          <w:szCs w:val="20"/>
          <w:lang w:eastAsia="zh-CN"/>
        </w:rPr>
        <w:t>Estimated Business Volume</w:t>
      </w:r>
      <w:bookmarkEnd w:id="256"/>
      <w:r w:rsidR="0087519C">
        <w:rPr>
          <w:rFonts w:ascii="BMW Group Light" w:eastAsia="BMW Type Global Regular" w:hAnsi="BMW Group Light" w:cs="BMW Group Light"/>
          <w:caps w:val="0"/>
          <w:color w:val="000000" w:themeColor="text1"/>
          <w:sz w:val="20"/>
          <w:szCs w:val="20"/>
          <w:lang w:eastAsia="zh-CN"/>
        </w:rPr>
        <w:t>（</w:t>
      </w:r>
      <w:r w:rsidR="007108B2">
        <w:rPr>
          <w:rFonts w:ascii="BMW Group Light" w:eastAsia="BMW Type Global Regular" w:hAnsi="BMW Group Light" w:cs="BMW Group Light" w:hint="eastAsia"/>
          <w:caps w:val="0"/>
          <w:color w:val="000000" w:themeColor="text1"/>
          <w:sz w:val="20"/>
          <w:szCs w:val="20"/>
          <w:lang w:eastAsia="zh-CN"/>
        </w:rPr>
        <w:t>T</w:t>
      </w:r>
      <w:r w:rsidR="0087519C">
        <w:rPr>
          <w:rFonts w:ascii="BMW Group Light" w:eastAsia="BMW Type Global Regular" w:hAnsi="BMW Group Light" w:cs="BMW Group Light" w:hint="eastAsia"/>
          <w:caps w:val="0"/>
          <w:color w:val="000000" w:themeColor="text1"/>
          <w:sz w:val="20"/>
          <w:szCs w:val="20"/>
          <w:lang w:eastAsia="zh-CN"/>
        </w:rPr>
        <w:t>otal</w:t>
      </w:r>
      <w:r w:rsidR="007108B2">
        <w:rPr>
          <w:rFonts w:ascii="BMW Group Light" w:eastAsia="BMW Type Global Regular" w:hAnsi="BMW Group Light" w:cs="BMW Group Light"/>
          <w:caps w:val="0"/>
          <w:color w:val="000000" w:themeColor="text1"/>
          <w:sz w:val="20"/>
          <w:szCs w:val="20"/>
          <w:lang w:eastAsia="zh-CN"/>
        </w:rPr>
        <w:t xml:space="preserve"> A</w:t>
      </w:r>
      <w:r w:rsidR="0087519C">
        <w:rPr>
          <w:rFonts w:ascii="BMW Group Light" w:eastAsia="BMW Type Global Regular" w:hAnsi="BMW Group Light" w:cs="BMW Group Light"/>
          <w:caps w:val="0"/>
          <w:color w:val="000000" w:themeColor="text1"/>
          <w:sz w:val="20"/>
          <w:szCs w:val="20"/>
          <w:lang w:eastAsia="zh-CN"/>
        </w:rPr>
        <w:t>pplication</w:t>
      </w:r>
      <w:r w:rsidR="0087519C">
        <w:rPr>
          <w:rFonts w:ascii="BMW Group Light" w:eastAsia="BMW Type Global Regular" w:hAnsi="BMW Group Light" w:cs="BMW Group Light"/>
          <w:caps w:val="0"/>
          <w:color w:val="000000" w:themeColor="text1"/>
          <w:sz w:val="20"/>
          <w:szCs w:val="20"/>
          <w:lang w:eastAsia="zh-CN"/>
        </w:rPr>
        <w:t>）</w:t>
      </w:r>
    </w:p>
    <w:tbl>
      <w:tblPr>
        <w:tblStyle w:val="TableGrid"/>
        <w:tblW w:w="0" w:type="auto"/>
        <w:tblLook w:val="04A0" w:firstRow="1" w:lastRow="0" w:firstColumn="1" w:lastColumn="0" w:noHBand="0" w:noVBand="1"/>
      </w:tblPr>
      <w:tblGrid>
        <w:gridCol w:w="2163"/>
        <w:gridCol w:w="2158"/>
        <w:gridCol w:w="2158"/>
        <w:gridCol w:w="2158"/>
      </w:tblGrid>
      <w:tr w:rsidR="002111C8" w:rsidRPr="00F506EE" w14:paraId="4D2CCF1C" w14:textId="77777777" w:rsidTr="002D5312">
        <w:trPr>
          <w:trHeight w:val="404"/>
        </w:trPr>
        <w:tc>
          <w:tcPr>
            <w:tcW w:w="2194" w:type="dxa"/>
            <w:shd w:val="clear" w:color="auto" w:fill="A6A6A6" w:themeFill="background1" w:themeFillShade="A6"/>
          </w:tcPr>
          <w:p w14:paraId="23DC8084" w14:textId="77777777" w:rsidR="002111C8" w:rsidRPr="00C97A8D" w:rsidRDefault="002111C8"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Year</w:t>
            </w:r>
          </w:p>
        </w:tc>
        <w:tc>
          <w:tcPr>
            <w:tcW w:w="2194" w:type="dxa"/>
            <w:shd w:val="clear" w:color="auto" w:fill="A6A6A6" w:themeFill="background1" w:themeFillShade="A6"/>
          </w:tcPr>
          <w:p w14:paraId="5D3B052B"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2019</w:t>
            </w:r>
          </w:p>
        </w:tc>
        <w:tc>
          <w:tcPr>
            <w:tcW w:w="2194" w:type="dxa"/>
            <w:shd w:val="clear" w:color="auto" w:fill="A6A6A6" w:themeFill="background1" w:themeFillShade="A6"/>
          </w:tcPr>
          <w:p w14:paraId="3C422BD2"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2020</w:t>
            </w:r>
          </w:p>
        </w:tc>
        <w:tc>
          <w:tcPr>
            <w:tcW w:w="2194" w:type="dxa"/>
            <w:shd w:val="clear" w:color="auto" w:fill="A6A6A6" w:themeFill="background1" w:themeFillShade="A6"/>
          </w:tcPr>
          <w:p w14:paraId="5197F207"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2021</w:t>
            </w:r>
          </w:p>
        </w:tc>
      </w:tr>
      <w:tr w:rsidR="002111C8" w:rsidRPr="00F506EE" w14:paraId="6EB26678" w14:textId="77777777" w:rsidTr="002D5312">
        <w:trPr>
          <w:trHeight w:val="404"/>
        </w:trPr>
        <w:tc>
          <w:tcPr>
            <w:tcW w:w="2194" w:type="dxa"/>
          </w:tcPr>
          <w:p w14:paraId="4B123379" w14:textId="11750492" w:rsidR="002111C8" w:rsidRPr="00C97A8D" w:rsidRDefault="002D5312" w:rsidP="003D2552">
            <w:pPr>
              <w:pStyle w:val="ListParagraph"/>
              <w:ind w:left="67"/>
              <w:rPr>
                <w:rFonts w:ascii="BMW Group Light" w:hAnsi="BMW Group Light" w:cs="BMW Group Light"/>
                <w:sz w:val="20"/>
                <w:szCs w:val="20"/>
              </w:rPr>
            </w:pPr>
            <w:r w:rsidRPr="00C97A8D">
              <w:rPr>
                <w:rFonts w:ascii="BMW Group Light" w:hAnsi="BMW Group Light" w:cs="BMW Group Light"/>
                <w:sz w:val="20"/>
                <w:szCs w:val="20"/>
              </w:rPr>
              <w:t xml:space="preserve">Application </w:t>
            </w:r>
            <w:r w:rsidR="002111C8" w:rsidRPr="00C97A8D">
              <w:rPr>
                <w:rFonts w:ascii="BMW Group Light" w:hAnsi="BMW Group Light" w:cs="BMW Group Light"/>
                <w:sz w:val="20"/>
                <w:szCs w:val="20"/>
              </w:rPr>
              <w:t>Request</w:t>
            </w:r>
          </w:p>
        </w:tc>
        <w:tc>
          <w:tcPr>
            <w:tcW w:w="2194" w:type="dxa"/>
          </w:tcPr>
          <w:p w14:paraId="144D7BAE" w14:textId="513D03DE"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464</w:t>
            </w:r>
            <w:r w:rsidR="002111C8" w:rsidRPr="00C97A8D">
              <w:rPr>
                <w:rFonts w:ascii="BMW Group Light" w:hAnsi="BMW Group Light" w:cs="BMW Group Light"/>
                <w:sz w:val="20"/>
                <w:szCs w:val="20"/>
              </w:rPr>
              <w:t>k</w:t>
            </w:r>
          </w:p>
        </w:tc>
        <w:tc>
          <w:tcPr>
            <w:tcW w:w="2194" w:type="dxa"/>
          </w:tcPr>
          <w:p w14:paraId="7B8E8A10" w14:textId="2CCA49A5"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501</w:t>
            </w:r>
            <w:r w:rsidR="002111C8" w:rsidRPr="00C97A8D">
              <w:rPr>
                <w:rFonts w:ascii="BMW Group Light" w:hAnsi="BMW Group Light" w:cs="BMW Group Light"/>
                <w:sz w:val="20"/>
                <w:szCs w:val="20"/>
              </w:rPr>
              <w:t>k</w:t>
            </w:r>
          </w:p>
        </w:tc>
        <w:tc>
          <w:tcPr>
            <w:tcW w:w="2194" w:type="dxa"/>
          </w:tcPr>
          <w:p w14:paraId="26538F6F" w14:textId="67780B4B"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520</w:t>
            </w:r>
            <w:r w:rsidR="002111C8" w:rsidRPr="00C97A8D">
              <w:rPr>
                <w:rFonts w:ascii="BMW Group Light" w:hAnsi="BMW Group Light" w:cs="BMW Group Light"/>
                <w:sz w:val="20"/>
                <w:szCs w:val="20"/>
              </w:rPr>
              <w:t>k</w:t>
            </w:r>
          </w:p>
        </w:tc>
      </w:tr>
      <w:tr w:rsidR="00A20C48" w:rsidRPr="00F506EE" w14:paraId="30167DB5" w14:textId="77777777" w:rsidTr="002D5312">
        <w:trPr>
          <w:trHeight w:val="404"/>
        </w:trPr>
        <w:tc>
          <w:tcPr>
            <w:tcW w:w="2194" w:type="dxa"/>
          </w:tcPr>
          <w:p w14:paraId="71DF993A" w14:textId="6A0642B0" w:rsidR="00A20C48" w:rsidRPr="00C97A8D" w:rsidDel="002D5312" w:rsidRDefault="00A20C48" w:rsidP="003D2552">
            <w:pPr>
              <w:pStyle w:val="ListParagraph"/>
              <w:ind w:left="67"/>
              <w:rPr>
                <w:rFonts w:ascii="BMW Group Light" w:hAnsi="BMW Group Light" w:cs="BMW Group Light"/>
                <w:sz w:val="20"/>
                <w:szCs w:val="20"/>
              </w:rPr>
            </w:pPr>
            <w:r>
              <w:rPr>
                <w:rFonts w:ascii="BMW Group Light" w:hAnsi="BMW Group Light" w:cs="BMW Group Light" w:hint="eastAsia"/>
                <w:sz w:val="20"/>
                <w:szCs w:val="20"/>
              </w:rPr>
              <w:t>Application</w:t>
            </w:r>
            <w:r>
              <w:rPr>
                <w:rFonts w:ascii="BMW Group Light" w:hAnsi="BMW Group Light" w:cs="BMW Group Light"/>
                <w:sz w:val="20"/>
                <w:szCs w:val="20"/>
              </w:rPr>
              <w:t xml:space="preserve"> </w:t>
            </w:r>
            <w:r>
              <w:rPr>
                <w:rFonts w:ascii="BMW Group Light" w:hAnsi="BMW Group Light" w:cs="BMW Group Light" w:hint="eastAsia"/>
                <w:sz w:val="20"/>
                <w:szCs w:val="20"/>
              </w:rPr>
              <w:t>Request</w:t>
            </w:r>
            <w:r>
              <w:rPr>
                <w:rFonts w:ascii="BMW Group Light" w:hAnsi="BMW Group Light" w:cs="BMW Group Light"/>
                <w:sz w:val="20"/>
                <w:szCs w:val="20"/>
              </w:rPr>
              <w:t xml:space="preserve"> (Via Easy Finance)</w:t>
            </w:r>
          </w:p>
        </w:tc>
        <w:tc>
          <w:tcPr>
            <w:tcW w:w="2194" w:type="dxa"/>
          </w:tcPr>
          <w:p w14:paraId="2A0631E5" w14:textId="194839FA" w:rsidR="00A20C48" w:rsidRPr="00C97A8D" w:rsidRDefault="0057094E" w:rsidP="003D2552">
            <w:pPr>
              <w:pStyle w:val="ListParagraph"/>
              <w:ind w:hanging="360"/>
              <w:rPr>
                <w:rFonts w:ascii="BMW Group Light" w:hAnsi="BMW Group Light" w:cs="BMW Group Light"/>
                <w:sz w:val="20"/>
                <w:szCs w:val="20"/>
              </w:rPr>
            </w:pPr>
            <w:r>
              <w:rPr>
                <w:rFonts w:ascii="BMW Group Light" w:hAnsi="BMW Group Light" w:cs="BMW Group Light"/>
                <w:sz w:val="20"/>
                <w:szCs w:val="20"/>
              </w:rPr>
              <w:t>278K</w:t>
            </w:r>
          </w:p>
        </w:tc>
        <w:tc>
          <w:tcPr>
            <w:tcW w:w="2194" w:type="dxa"/>
          </w:tcPr>
          <w:p w14:paraId="4AB4E05A" w14:textId="02E4E179" w:rsidR="00A20C48" w:rsidRPr="00C97A8D" w:rsidRDefault="0057094E" w:rsidP="003D2552">
            <w:pPr>
              <w:pStyle w:val="ListParagraph"/>
              <w:ind w:hanging="360"/>
              <w:rPr>
                <w:rFonts w:ascii="BMW Group Light" w:hAnsi="BMW Group Light" w:cs="BMW Group Light"/>
                <w:sz w:val="20"/>
                <w:szCs w:val="20"/>
              </w:rPr>
            </w:pPr>
            <w:r>
              <w:rPr>
                <w:rFonts w:ascii="BMW Group Light" w:hAnsi="BMW Group Light" w:cs="BMW Group Light"/>
                <w:sz w:val="20"/>
                <w:szCs w:val="20"/>
              </w:rPr>
              <w:t>351K</w:t>
            </w:r>
          </w:p>
        </w:tc>
        <w:tc>
          <w:tcPr>
            <w:tcW w:w="2194" w:type="dxa"/>
          </w:tcPr>
          <w:p w14:paraId="180FC573" w14:textId="21AA9488" w:rsidR="00A20C48" w:rsidRPr="00C97A8D" w:rsidRDefault="0057094E" w:rsidP="003D2552">
            <w:pPr>
              <w:pStyle w:val="ListParagraph"/>
              <w:ind w:hanging="360"/>
              <w:rPr>
                <w:rFonts w:ascii="BMW Group Light" w:hAnsi="BMW Group Light" w:cs="BMW Group Light"/>
                <w:sz w:val="20"/>
                <w:szCs w:val="20"/>
              </w:rPr>
            </w:pPr>
            <w:r>
              <w:rPr>
                <w:rFonts w:ascii="BMW Group Light" w:hAnsi="BMW Group Light" w:cs="BMW Group Light"/>
                <w:sz w:val="20"/>
                <w:szCs w:val="20"/>
              </w:rPr>
              <w:t>468K</w:t>
            </w:r>
          </w:p>
        </w:tc>
      </w:tr>
    </w:tbl>
    <w:p w14:paraId="466DDBAF" w14:textId="11C6BB01" w:rsidR="002111C8" w:rsidRDefault="003B5136" w:rsidP="003D2552">
      <w:pPr>
        <w:pStyle w:val="ListParagraph"/>
        <w:ind w:hanging="360"/>
        <w:rPr>
          <w:ins w:id="257" w:author="Bai Tao, FG-331" w:date="2018-11-12T15:00:00Z"/>
          <w:rFonts w:ascii="BMW Group Light" w:hAnsi="BMW Group Light" w:cs="BMW Group Light"/>
          <w:sz w:val="20"/>
          <w:szCs w:val="20"/>
        </w:rPr>
      </w:pPr>
      <w:bookmarkStart w:id="258" w:name="_Toc521048260"/>
      <w:r w:rsidRPr="00F506EE">
        <w:rPr>
          <w:rFonts w:ascii="BMW Group Light" w:hAnsi="BMW Group Light" w:cs="BMW Group Light"/>
          <w:sz w:val="20"/>
          <w:szCs w:val="20"/>
        </w:rPr>
        <w:t xml:space="preserve">- </w:t>
      </w:r>
      <w:r w:rsidR="002111C8" w:rsidRPr="00F506EE">
        <w:rPr>
          <w:rFonts w:ascii="BMW Group Light" w:hAnsi="BMW Group Light" w:cs="BMW Group Light"/>
          <w:sz w:val="20"/>
          <w:szCs w:val="20"/>
        </w:rPr>
        <w:t xml:space="preserve">This is an estimated customer request which would happen via </w:t>
      </w:r>
      <w:r w:rsidR="00105834">
        <w:rPr>
          <w:rFonts w:ascii="BMW Group Light" w:hAnsi="BMW Group Light" w:cs="BMW Group Light"/>
          <w:sz w:val="20"/>
          <w:szCs w:val="20"/>
        </w:rPr>
        <w:t>Easy Finance</w:t>
      </w:r>
      <w:r w:rsidR="002111C8" w:rsidRPr="00F506EE">
        <w:rPr>
          <w:rFonts w:ascii="BMW Group Light" w:hAnsi="BMW Group Light" w:cs="BMW Group Light"/>
          <w:sz w:val="20"/>
          <w:szCs w:val="20"/>
        </w:rPr>
        <w:t xml:space="preserve">, just for reference. </w:t>
      </w:r>
    </w:p>
    <w:p w14:paraId="4289D225" w14:textId="32191C13" w:rsidR="00F10C3B" w:rsidRPr="00E17CFF" w:rsidRDefault="00F10C3B">
      <w:pPr>
        <w:rPr>
          <w:ins w:id="259" w:author="Bai Tao, FG-331" w:date="2018-11-12T15:00:00Z"/>
          <w:rFonts w:ascii="BMW Group Light" w:hAnsi="BMW Group Light" w:cs="BMW Group Light"/>
          <w:b/>
          <w:sz w:val="20"/>
          <w:rPrChange w:id="260" w:author="Bai Tao, FG-331" w:date="2018-11-12T15:05:00Z">
            <w:rPr>
              <w:ins w:id="261" w:author="Bai Tao, FG-331" w:date="2018-11-12T15:00:00Z"/>
              <w:rFonts w:ascii="BMW Group Light" w:hAnsi="BMW Group Light" w:cs="BMW Group Light"/>
              <w:sz w:val="20"/>
              <w:szCs w:val="20"/>
            </w:rPr>
          </w:rPrChange>
        </w:rPr>
        <w:pPrChange w:id="262" w:author="Bai Tao, FG-331" w:date="2018-11-12T15:05:00Z">
          <w:pPr>
            <w:pStyle w:val="ListParagraph"/>
            <w:ind w:hanging="360"/>
          </w:pPr>
        </w:pPrChange>
      </w:pPr>
      <w:ins w:id="263" w:author="Bai Tao, FG-331" w:date="2018-11-12T15:02:00Z">
        <w:r w:rsidRPr="00E17CFF">
          <w:rPr>
            <w:rFonts w:ascii="BMW Group Light" w:hAnsi="BMW Group Light" w:cs="BMW Group Light"/>
            <w:b/>
            <w:sz w:val="20"/>
            <w:rPrChange w:id="264" w:author="Bai Tao, FG-331" w:date="2018-11-12T15:05:00Z">
              <w:rPr>
                <w:rFonts w:ascii="BMW Group Light" w:hAnsi="BMW Group Light" w:cs="BMW Group Light"/>
                <w:sz w:val="20"/>
              </w:rPr>
            </w:rPrChange>
          </w:rPr>
          <w:t>Calling volume estimation:</w:t>
        </w:r>
      </w:ins>
    </w:p>
    <w:tbl>
      <w:tblPr>
        <w:tblW w:w="8647" w:type="dxa"/>
        <w:tblLook w:val="04A0" w:firstRow="1" w:lastRow="0" w:firstColumn="1" w:lastColumn="0" w:noHBand="0" w:noVBand="1"/>
      </w:tblPr>
      <w:tblGrid>
        <w:gridCol w:w="2694"/>
        <w:gridCol w:w="1559"/>
        <w:gridCol w:w="2126"/>
        <w:gridCol w:w="2268"/>
        <w:tblGridChange w:id="265">
          <w:tblGrid>
            <w:gridCol w:w="2127"/>
            <w:gridCol w:w="567"/>
            <w:gridCol w:w="1559"/>
            <w:gridCol w:w="2126"/>
            <w:gridCol w:w="2268"/>
          </w:tblGrid>
        </w:tblGridChange>
      </w:tblGrid>
      <w:tr w:rsidR="00F10C3B" w:rsidRPr="00F10C3B" w14:paraId="1CB41EEB" w14:textId="77777777" w:rsidTr="00F10C3B">
        <w:trPr>
          <w:trHeight w:val="276"/>
          <w:ins w:id="266" w:author="Bai Tao, FG-331" w:date="2018-11-12T15:01:00Z"/>
        </w:trPr>
        <w:tc>
          <w:tcPr>
            <w:tcW w:w="2694" w:type="dxa"/>
            <w:tcBorders>
              <w:top w:val="nil"/>
              <w:left w:val="nil"/>
              <w:bottom w:val="nil"/>
              <w:right w:val="nil"/>
            </w:tcBorders>
            <w:shd w:val="clear" w:color="auto" w:fill="auto"/>
            <w:noWrap/>
            <w:vAlign w:val="center"/>
            <w:hideMark/>
          </w:tcPr>
          <w:p w14:paraId="67184929" w14:textId="7128BA8E" w:rsidR="00F10C3B" w:rsidRPr="00F10C3B" w:rsidRDefault="00F10C3B" w:rsidP="00F10C3B">
            <w:pPr>
              <w:overflowPunct/>
              <w:autoSpaceDE/>
              <w:autoSpaceDN/>
              <w:adjustRightInd/>
              <w:jc w:val="left"/>
              <w:textAlignment w:val="auto"/>
              <w:rPr>
                <w:ins w:id="267" w:author="Bai Tao, FG-331" w:date="2018-11-12T15:01:00Z"/>
                <w:rFonts w:ascii="Arial" w:hAnsi="Arial" w:cs="Arial"/>
                <w:color w:val="000000"/>
                <w:sz w:val="20"/>
                <w:lang w:val="en-US" w:eastAsia="zh-CN"/>
              </w:rPr>
            </w:pPr>
            <w:ins w:id="268" w:author="Bai Tao, FG-331" w:date="2018-11-12T15:01:00Z">
              <w:r>
                <w:rPr>
                  <w:rFonts w:ascii="Arial" w:hAnsi="Arial" w:cs="Arial"/>
                  <w:color w:val="000000"/>
                  <w:sz w:val="20"/>
                  <w:lang w:val="en-US" w:eastAsia="zh-CN"/>
                </w:rPr>
                <w:t xml:space="preserve">Recommendation </w:t>
              </w:r>
              <w:r w:rsidRPr="00F10C3B">
                <w:rPr>
                  <w:rFonts w:ascii="Arial" w:hAnsi="Arial" w:cs="Arial"/>
                  <w:color w:val="000000"/>
                  <w:sz w:val="20"/>
                  <w:lang w:val="en-US" w:eastAsia="zh-CN"/>
                </w:rPr>
                <w:t xml:space="preserve">with buffer 5%: </w:t>
              </w:r>
            </w:ins>
          </w:p>
        </w:tc>
        <w:tc>
          <w:tcPr>
            <w:tcW w:w="1559" w:type="dxa"/>
            <w:tcBorders>
              <w:top w:val="nil"/>
              <w:left w:val="nil"/>
              <w:bottom w:val="nil"/>
              <w:right w:val="nil"/>
            </w:tcBorders>
            <w:shd w:val="clear" w:color="auto" w:fill="auto"/>
            <w:noWrap/>
            <w:vAlign w:val="bottom"/>
            <w:hideMark/>
          </w:tcPr>
          <w:p w14:paraId="29BB8FCC" w14:textId="77777777" w:rsidR="00F10C3B" w:rsidRPr="00F10C3B" w:rsidRDefault="00F10C3B" w:rsidP="00F10C3B">
            <w:pPr>
              <w:overflowPunct/>
              <w:autoSpaceDE/>
              <w:autoSpaceDN/>
              <w:adjustRightInd/>
              <w:jc w:val="left"/>
              <w:textAlignment w:val="auto"/>
              <w:rPr>
                <w:ins w:id="269" w:author="Bai Tao, FG-331" w:date="2018-11-12T15:01:00Z"/>
                <w:rFonts w:ascii="Arial" w:hAnsi="Arial" w:cs="Arial"/>
                <w:color w:val="000000"/>
                <w:sz w:val="20"/>
                <w:lang w:val="en-US" w:eastAsia="zh-CN"/>
              </w:rPr>
            </w:pPr>
          </w:p>
        </w:tc>
        <w:tc>
          <w:tcPr>
            <w:tcW w:w="2126" w:type="dxa"/>
            <w:tcBorders>
              <w:top w:val="nil"/>
              <w:left w:val="nil"/>
              <w:bottom w:val="nil"/>
              <w:right w:val="nil"/>
            </w:tcBorders>
            <w:shd w:val="clear" w:color="auto" w:fill="auto"/>
            <w:noWrap/>
            <w:vAlign w:val="bottom"/>
            <w:hideMark/>
          </w:tcPr>
          <w:p w14:paraId="1B886026" w14:textId="77777777" w:rsidR="00F10C3B" w:rsidRPr="00F10C3B" w:rsidRDefault="00F10C3B" w:rsidP="00F10C3B">
            <w:pPr>
              <w:overflowPunct/>
              <w:autoSpaceDE/>
              <w:autoSpaceDN/>
              <w:adjustRightInd/>
              <w:jc w:val="left"/>
              <w:textAlignment w:val="auto"/>
              <w:rPr>
                <w:ins w:id="270" w:author="Bai Tao, FG-331" w:date="2018-11-12T15:01:00Z"/>
                <w:rFonts w:ascii="Times New Roman" w:eastAsia="Times New Roman" w:hAnsi="Times New Roman"/>
                <w:sz w:val="20"/>
                <w:lang w:val="en-US" w:eastAsia="zh-CN"/>
              </w:rPr>
            </w:pPr>
          </w:p>
        </w:tc>
        <w:tc>
          <w:tcPr>
            <w:tcW w:w="2268" w:type="dxa"/>
            <w:tcBorders>
              <w:top w:val="nil"/>
              <w:left w:val="nil"/>
              <w:bottom w:val="nil"/>
              <w:right w:val="nil"/>
            </w:tcBorders>
            <w:shd w:val="clear" w:color="auto" w:fill="auto"/>
            <w:noWrap/>
            <w:vAlign w:val="bottom"/>
            <w:hideMark/>
          </w:tcPr>
          <w:p w14:paraId="59DD5FE1" w14:textId="77777777" w:rsidR="00F10C3B" w:rsidRPr="00F10C3B" w:rsidRDefault="00F10C3B" w:rsidP="00F10C3B">
            <w:pPr>
              <w:overflowPunct/>
              <w:autoSpaceDE/>
              <w:autoSpaceDN/>
              <w:adjustRightInd/>
              <w:jc w:val="left"/>
              <w:textAlignment w:val="auto"/>
              <w:rPr>
                <w:ins w:id="271" w:author="Bai Tao, FG-331" w:date="2018-11-12T15:01:00Z"/>
                <w:rFonts w:ascii="Times New Roman" w:eastAsia="Times New Roman" w:hAnsi="Times New Roman"/>
                <w:sz w:val="20"/>
                <w:lang w:val="en-US" w:eastAsia="zh-CN"/>
              </w:rPr>
            </w:pPr>
          </w:p>
        </w:tc>
      </w:tr>
      <w:tr w:rsidR="00F10C3B" w:rsidRPr="00F10C3B" w14:paraId="46E7DA1D" w14:textId="77777777" w:rsidTr="00F10C3B">
        <w:tblPrEx>
          <w:tblW w:w="8647" w:type="dxa"/>
          <w:tblPrExChange w:id="272" w:author="Bai Tao, FG-331" w:date="2018-11-12T15:04:00Z">
            <w:tblPrEx>
              <w:tblW w:w="8647" w:type="dxa"/>
            </w:tblPrEx>
          </w:tblPrExChange>
        </w:tblPrEx>
        <w:trPr>
          <w:trHeight w:val="276"/>
          <w:ins w:id="273" w:author="Bai Tao, FG-331" w:date="2018-11-12T15:01:00Z"/>
          <w:trPrChange w:id="274" w:author="Bai Tao, FG-331" w:date="2018-11-12T15:04:00Z">
            <w:trPr>
              <w:trHeight w:val="276"/>
            </w:trPr>
          </w:trPrChange>
        </w:trPr>
        <w:tc>
          <w:tcPr>
            <w:tcW w:w="2694"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Change w:id="275" w:author="Bai Tao, FG-331" w:date="2018-11-12T15:04:00Z">
              <w:tcPr>
                <w:tcW w:w="2127"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tcPrChange>
          </w:tcPr>
          <w:p w14:paraId="4512F197" w14:textId="77777777" w:rsidR="00F10C3B" w:rsidRPr="00F10C3B" w:rsidRDefault="00F10C3B">
            <w:pPr>
              <w:pStyle w:val="ListParagraph"/>
              <w:ind w:hanging="360"/>
              <w:rPr>
                <w:ins w:id="276" w:author="Bai Tao, FG-331" w:date="2018-11-12T15:01:00Z"/>
                <w:rFonts w:ascii="BMW Group Light" w:hAnsi="BMW Group Light" w:cs="BMW Group Light"/>
                <w:bCs/>
                <w:sz w:val="20"/>
                <w:rPrChange w:id="277" w:author="Bai Tao, FG-331" w:date="2018-11-12T15:01:00Z">
                  <w:rPr>
                    <w:ins w:id="278" w:author="Bai Tao, FG-331" w:date="2018-11-12T15:01:00Z"/>
                    <w:rFonts w:ascii="Arial" w:hAnsi="Arial" w:cs="Arial"/>
                    <w:color w:val="000000"/>
                    <w:sz w:val="20"/>
                    <w:lang w:val="en-US" w:eastAsia="zh-CN"/>
                  </w:rPr>
                </w:rPrChange>
              </w:rPr>
              <w:pPrChange w:id="279" w:author="Bai Tao, FG-331" w:date="2018-11-12T15:01:00Z">
                <w:pPr>
                  <w:overflowPunct/>
                  <w:autoSpaceDE/>
                  <w:autoSpaceDN/>
                  <w:adjustRightInd/>
                  <w:jc w:val="left"/>
                  <w:textAlignment w:val="auto"/>
                </w:pPr>
              </w:pPrChange>
            </w:pPr>
            <w:ins w:id="280" w:author="Bai Tao, FG-331" w:date="2018-11-12T15:01:00Z">
              <w:r w:rsidRPr="00F10C3B">
                <w:rPr>
                  <w:rFonts w:ascii="BMW Group Light" w:hAnsi="BMW Group Light" w:cs="BMW Group Light"/>
                  <w:bCs/>
                  <w:sz w:val="20"/>
                  <w:szCs w:val="20"/>
                  <w:rPrChange w:id="281" w:author="Bai Tao, FG-331" w:date="2018-11-12T15:01:00Z">
                    <w:rPr>
                      <w:rFonts w:ascii="Arial" w:hAnsi="Arial" w:cs="Arial"/>
                      <w:color w:val="000000"/>
                      <w:sz w:val="20"/>
                    </w:rPr>
                  </w:rPrChange>
                </w:rPr>
                <w:t>Year</w:t>
              </w:r>
            </w:ins>
          </w:p>
        </w:tc>
        <w:tc>
          <w:tcPr>
            <w:tcW w:w="1559"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Change w:id="282" w:author="Bai Tao, FG-331" w:date="2018-11-12T15:04:00Z">
              <w:tcPr>
                <w:tcW w:w="2126" w:type="dxa"/>
                <w:gridSpan w:val="2"/>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tcPrChange>
          </w:tcPr>
          <w:p w14:paraId="02CB0DFE" w14:textId="77777777" w:rsidR="00F10C3B" w:rsidRPr="00F10C3B" w:rsidRDefault="00F10C3B">
            <w:pPr>
              <w:pStyle w:val="ListParagraph"/>
              <w:ind w:hanging="360"/>
              <w:rPr>
                <w:ins w:id="283" w:author="Bai Tao, FG-331" w:date="2018-11-12T15:01:00Z"/>
                <w:rFonts w:ascii="BMW Group Light" w:hAnsi="BMW Group Light" w:cs="BMW Group Light"/>
                <w:bCs/>
                <w:sz w:val="20"/>
                <w:szCs w:val="20"/>
                <w:rPrChange w:id="284" w:author="Bai Tao, FG-331" w:date="2018-11-12T15:01:00Z">
                  <w:rPr>
                    <w:ins w:id="285" w:author="Bai Tao, FG-331" w:date="2018-11-12T15:01:00Z"/>
                    <w:rFonts w:ascii="BMW Group Condensed" w:hAnsi="BMW Group Condensed" w:cs="宋体"/>
                    <w:color w:val="000000"/>
                    <w:szCs w:val="22"/>
                    <w:lang w:val="en-US" w:eastAsia="zh-CN"/>
                  </w:rPr>
                </w:rPrChange>
              </w:rPr>
              <w:pPrChange w:id="286" w:author="Bai Tao, FG-331" w:date="2018-11-12T15:01:00Z">
                <w:pPr>
                  <w:overflowPunct/>
                  <w:autoSpaceDE/>
                  <w:autoSpaceDN/>
                  <w:adjustRightInd/>
                  <w:jc w:val="right"/>
                  <w:textAlignment w:val="auto"/>
                </w:pPr>
              </w:pPrChange>
            </w:pPr>
            <w:ins w:id="287" w:author="Bai Tao, FG-331" w:date="2018-11-12T15:01:00Z">
              <w:r w:rsidRPr="00F10C3B">
                <w:rPr>
                  <w:rFonts w:ascii="BMW Group Light" w:hAnsi="BMW Group Light" w:cs="BMW Group Light"/>
                  <w:bCs/>
                  <w:sz w:val="20"/>
                  <w:szCs w:val="20"/>
                  <w:rPrChange w:id="288" w:author="Bai Tao, FG-331" w:date="2018-11-12T15:01:00Z">
                    <w:rPr>
                      <w:rFonts w:ascii="BMW Group Condensed" w:hAnsi="BMW Group Condensed"/>
                      <w:color w:val="000000"/>
                    </w:rPr>
                  </w:rPrChange>
                </w:rPr>
                <w:t>2019</w:t>
              </w:r>
            </w:ins>
          </w:p>
        </w:tc>
        <w:tc>
          <w:tcPr>
            <w:tcW w:w="2126"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Change w:id="289" w:author="Bai Tao, FG-331" w:date="2018-11-12T15:04:00Z">
              <w:tcPr>
                <w:tcW w:w="2126"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tcPrChange>
          </w:tcPr>
          <w:p w14:paraId="42E47E79" w14:textId="77777777" w:rsidR="00F10C3B" w:rsidRPr="00F10C3B" w:rsidRDefault="00F10C3B">
            <w:pPr>
              <w:pStyle w:val="ListParagraph"/>
              <w:ind w:hanging="360"/>
              <w:rPr>
                <w:ins w:id="290" w:author="Bai Tao, FG-331" w:date="2018-11-12T15:01:00Z"/>
                <w:rFonts w:ascii="BMW Group Light" w:hAnsi="BMW Group Light" w:cs="BMW Group Light"/>
                <w:bCs/>
                <w:sz w:val="20"/>
                <w:szCs w:val="20"/>
                <w:rPrChange w:id="291" w:author="Bai Tao, FG-331" w:date="2018-11-12T15:01:00Z">
                  <w:rPr>
                    <w:ins w:id="292" w:author="Bai Tao, FG-331" w:date="2018-11-12T15:01:00Z"/>
                    <w:rFonts w:ascii="BMW Group Condensed" w:hAnsi="BMW Group Condensed" w:cs="宋体"/>
                    <w:color w:val="000000"/>
                    <w:szCs w:val="22"/>
                    <w:lang w:val="en-US" w:eastAsia="zh-CN"/>
                  </w:rPr>
                </w:rPrChange>
              </w:rPr>
              <w:pPrChange w:id="293" w:author="Bai Tao, FG-331" w:date="2018-11-12T15:01:00Z">
                <w:pPr>
                  <w:overflowPunct/>
                  <w:autoSpaceDE/>
                  <w:autoSpaceDN/>
                  <w:adjustRightInd/>
                  <w:jc w:val="right"/>
                  <w:textAlignment w:val="auto"/>
                </w:pPr>
              </w:pPrChange>
            </w:pPr>
            <w:ins w:id="294" w:author="Bai Tao, FG-331" w:date="2018-11-12T15:01:00Z">
              <w:r w:rsidRPr="00F10C3B">
                <w:rPr>
                  <w:rFonts w:ascii="BMW Group Light" w:hAnsi="BMW Group Light" w:cs="BMW Group Light"/>
                  <w:bCs/>
                  <w:sz w:val="20"/>
                  <w:szCs w:val="20"/>
                  <w:rPrChange w:id="295" w:author="Bai Tao, FG-331" w:date="2018-11-12T15:01:00Z">
                    <w:rPr>
                      <w:rFonts w:ascii="BMW Group Condensed" w:hAnsi="BMW Group Condensed"/>
                      <w:color w:val="000000"/>
                    </w:rPr>
                  </w:rPrChange>
                </w:rPr>
                <w:t>2020</w:t>
              </w:r>
            </w:ins>
          </w:p>
        </w:tc>
        <w:tc>
          <w:tcPr>
            <w:tcW w:w="2268"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Change w:id="296" w:author="Bai Tao, FG-331" w:date="2018-11-12T15:04:00Z">
              <w:tcPr>
                <w:tcW w:w="2268"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tcPrChange>
          </w:tcPr>
          <w:p w14:paraId="52D4C073" w14:textId="77777777" w:rsidR="00F10C3B" w:rsidRPr="00F10C3B" w:rsidRDefault="00F10C3B">
            <w:pPr>
              <w:pStyle w:val="ListParagraph"/>
              <w:ind w:hanging="360"/>
              <w:rPr>
                <w:ins w:id="297" w:author="Bai Tao, FG-331" w:date="2018-11-12T15:01:00Z"/>
                <w:rFonts w:ascii="BMW Group Light" w:hAnsi="BMW Group Light" w:cs="BMW Group Light"/>
                <w:bCs/>
                <w:sz w:val="20"/>
                <w:szCs w:val="20"/>
                <w:rPrChange w:id="298" w:author="Bai Tao, FG-331" w:date="2018-11-12T15:01:00Z">
                  <w:rPr>
                    <w:ins w:id="299" w:author="Bai Tao, FG-331" w:date="2018-11-12T15:01:00Z"/>
                    <w:rFonts w:ascii="BMW Group Condensed" w:hAnsi="BMW Group Condensed" w:cs="宋体"/>
                    <w:color w:val="000000"/>
                    <w:szCs w:val="22"/>
                    <w:lang w:val="en-US" w:eastAsia="zh-CN"/>
                  </w:rPr>
                </w:rPrChange>
              </w:rPr>
              <w:pPrChange w:id="300" w:author="Bai Tao, FG-331" w:date="2018-11-12T15:01:00Z">
                <w:pPr>
                  <w:overflowPunct/>
                  <w:autoSpaceDE/>
                  <w:autoSpaceDN/>
                  <w:adjustRightInd/>
                  <w:jc w:val="right"/>
                  <w:textAlignment w:val="auto"/>
                </w:pPr>
              </w:pPrChange>
            </w:pPr>
            <w:ins w:id="301" w:author="Bai Tao, FG-331" w:date="2018-11-12T15:01:00Z">
              <w:r w:rsidRPr="00F10C3B">
                <w:rPr>
                  <w:rFonts w:ascii="BMW Group Light" w:hAnsi="BMW Group Light" w:cs="BMW Group Light"/>
                  <w:bCs/>
                  <w:sz w:val="20"/>
                  <w:szCs w:val="20"/>
                  <w:rPrChange w:id="302" w:author="Bai Tao, FG-331" w:date="2018-11-12T15:01:00Z">
                    <w:rPr>
                      <w:rFonts w:ascii="BMW Group Condensed" w:hAnsi="BMW Group Condensed"/>
                      <w:color w:val="000000"/>
                    </w:rPr>
                  </w:rPrChange>
                </w:rPr>
                <w:t>2021</w:t>
              </w:r>
            </w:ins>
          </w:p>
        </w:tc>
      </w:tr>
      <w:tr w:rsidR="00F10C3B" w:rsidRPr="00F10C3B" w14:paraId="0A386EAB" w14:textId="77777777" w:rsidTr="00F10C3B">
        <w:trPr>
          <w:trHeight w:val="276"/>
          <w:ins w:id="303" w:author="Bai Tao, FG-331" w:date="2018-11-12T15:01:00Z"/>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47A75850" w14:textId="69FCFE8E" w:rsidR="00F10C3B" w:rsidRPr="00E17CFF" w:rsidRDefault="00F10C3B" w:rsidP="00F10C3B">
            <w:pPr>
              <w:overflowPunct/>
              <w:autoSpaceDE/>
              <w:autoSpaceDN/>
              <w:adjustRightInd/>
              <w:jc w:val="left"/>
              <w:textAlignment w:val="auto"/>
              <w:rPr>
                <w:ins w:id="304" w:author="Bai Tao, FG-331" w:date="2018-11-12T15:01:00Z"/>
                <w:rFonts w:ascii="BMW Group Light" w:hAnsi="BMW Group Light" w:cs="BMW Group Light"/>
                <w:sz w:val="20"/>
                <w:rPrChange w:id="305" w:author="Bai Tao, FG-331" w:date="2018-11-12T15:05:00Z">
                  <w:rPr>
                    <w:ins w:id="306" w:author="Bai Tao, FG-331" w:date="2018-11-12T15:01:00Z"/>
                    <w:rFonts w:ascii="Arial" w:hAnsi="Arial" w:cs="Arial"/>
                    <w:color w:val="000000"/>
                    <w:sz w:val="20"/>
                    <w:lang w:val="en-US" w:eastAsia="zh-CN"/>
                  </w:rPr>
                </w:rPrChange>
              </w:rPr>
            </w:pPr>
            <w:ins w:id="307" w:author="Bai Tao, FG-331" w:date="2018-11-12T15:01:00Z">
              <w:r w:rsidRPr="00E17CFF">
                <w:rPr>
                  <w:rFonts w:ascii="BMW Group Light" w:hAnsi="BMW Group Light" w:cs="BMW Group Light"/>
                  <w:sz w:val="20"/>
                  <w:rPrChange w:id="308" w:author="Bai Tao, FG-331" w:date="2018-11-12T15:05:00Z">
                    <w:rPr>
                      <w:rFonts w:ascii="Arial" w:hAnsi="Arial" w:cs="Arial"/>
                      <w:color w:val="000000"/>
                      <w:sz w:val="20"/>
                      <w:lang w:val="en-US" w:eastAsia="zh-CN"/>
                    </w:rPr>
                  </w:rPrChange>
                </w:rPr>
                <w:t>Face recognition</w:t>
              </w:r>
            </w:ins>
            <w:ins w:id="309" w:author="Bai Tao, FG-331" w:date="2018-11-12T15:04:00Z">
              <w:r w:rsidRPr="00E17CFF">
                <w:rPr>
                  <w:rFonts w:ascii="BMW Group Light" w:hAnsi="BMW Group Light" w:cs="BMW Group Light"/>
                  <w:sz w:val="20"/>
                  <w:rPrChange w:id="310" w:author="Bai Tao, FG-331" w:date="2018-11-12T15:05:00Z">
                    <w:rPr/>
                  </w:rPrChange>
                </w:rPr>
                <w:t xml:space="preserve"> </w:t>
              </w:r>
              <w:r w:rsidRPr="00E17CFF">
                <w:rPr>
                  <w:rFonts w:ascii="BMW Group Light" w:hAnsi="BMW Group Light" w:cs="BMW Group Light"/>
                  <w:sz w:val="20"/>
                  <w:rPrChange w:id="311" w:author="Bai Tao, FG-331" w:date="2018-11-12T15:05:00Z">
                    <w:rPr>
                      <w:rFonts w:ascii="Arial" w:hAnsi="Arial" w:cs="Arial"/>
                      <w:color w:val="000000"/>
                      <w:sz w:val="20"/>
                      <w:lang w:val="en-US" w:eastAsia="zh-CN"/>
                    </w:rPr>
                  </w:rPrChange>
                </w:rPr>
                <w:t xml:space="preserve">volume </w:t>
              </w:r>
            </w:ins>
          </w:p>
        </w:tc>
        <w:tc>
          <w:tcPr>
            <w:tcW w:w="1559" w:type="dxa"/>
            <w:tcBorders>
              <w:top w:val="nil"/>
              <w:left w:val="nil"/>
              <w:bottom w:val="single" w:sz="4" w:space="0" w:color="auto"/>
              <w:right w:val="single" w:sz="4" w:space="0" w:color="auto"/>
            </w:tcBorders>
            <w:shd w:val="clear" w:color="auto" w:fill="auto"/>
            <w:noWrap/>
            <w:vAlign w:val="bottom"/>
            <w:hideMark/>
          </w:tcPr>
          <w:p w14:paraId="79F3BD5D" w14:textId="77777777" w:rsidR="00F10C3B" w:rsidRPr="00F10C3B" w:rsidRDefault="00F10C3B" w:rsidP="00F10C3B">
            <w:pPr>
              <w:overflowPunct/>
              <w:autoSpaceDE/>
              <w:autoSpaceDN/>
              <w:adjustRightInd/>
              <w:jc w:val="right"/>
              <w:textAlignment w:val="auto"/>
              <w:rPr>
                <w:ins w:id="312" w:author="Bai Tao, FG-331" w:date="2018-11-12T15:01:00Z"/>
                <w:rFonts w:ascii="BMW Group Light" w:hAnsi="BMW Group Light" w:cs="BMW Group Light"/>
                <w:sz w:val="20"/>
                <w:lang w:val="en-US" w:eastAsia="zh-CN"/>
                <w:rPrChange w:id="313" w:author="Bai Tao, FG-331" w:date="2018-11-12T15:04:00Z">
                  <w:rPr>
                    <w:ins w:id="314" w:author="Bai Tao, FG-331" w:date="2018-11-12T15:01:00Z"/>
                    <w:rFonts w:ascii="BMW Group Condensed" w:hAnsi="BMW Group Condensed" w:cs="宋体"/>
                    <w:color w:val="000000"/>
                    <w:szCs w:val="22"/>
                    <w:lang w:val="en-US" w:eastAsia="zh-CN"/>
                  </w:rPr>
                </w:rPrChange>
              </w:rPr>
            </w:pPr>
            <w:ins w:id="315" w:author="Bai Tao, FG-331" w:date="2018-11-12T15:01:00Z">
              <w:r w:rsidRPr="00F10C3B">
                <w:rPr>
                  <w:rFonts w:ascii="BMW Group Light" w:hAnsi="BMW Group Light" w:cs="BMW Group Light"/>
                  <w:sz w:val="20"/>
                  <w:lang w:val="en-US" w:eastAsia="zh-CN"/>
                  <w:rPrChange w:id="316" w:author="Bai Tao, FG-331" w:date="2018-11-12T15:04:00Z">
                    <w:rPr>
                      <w:rFonts w:ascii="BMW Group Condensed" w:hAnsi="BMW Group Condensed" w:cs="宋体"/>
                      <w:color w:val="000000"/>
                      <w:szCs w:val="22"/>
                      <w:lang w:val="en-US" w:eastAsia="zh-CN"/>
                    </w:rPr>
                  </w:rPrChange>
                </w:rPr>
                <w:t>18510</w:t>
              </w:r>
            </w:ins>
          </w:p>
        </w:tc>
        <w:tc>
          <w:tcPr>
            <w:tcW w:w="2126" w:type="dxa"/>
            <w:tcBorders>
              <w:top w:val="nil"/>
              <w:left w:val="nil"/>
              <w:bottom w:val="single" w:sz="4" w:space="0" w:color="auto"/>
              <w:right w:val="single" w:sz="4" w:space="0" w:color="auto"/>
            </w:tcBorders>
            <w:shd w:val="clear" w:color="auto" w:fill="auto"/>
            <w:noWrap/>
            <w:vAlign w:val="bottom"/>
            <w:hideMark/>
          </w:tcPr>
          <w:p w14:paraId="16B4A3DB" w14:textId="77777777" w:rsidR="00F10C3B" w:rsidRPr="00F10C3B" w:rsidRDefault="00F10C3B" w:rsidP="00F10C3B">
            <w:pPr>
              <w:overflowPunct/>
              <w:autoSpaceDE/>
              <w:autoSpaceDN/>
              <w:adjustRightInd/>
              <w:jc w:val="right"/>
              <w:textAlignment w:val="auto"/>
              <w:rPr>
                <w:ins w:id="317" w:author="Bai Tao, FG-331" w:date="2018-11-12T15:01:00Z"/>
                <w:rFonts w:ascii="BMW Group Light" w:hAnsi="BMW Group Light" w:cs="BMW Group Light"/>
                <w:sz w:val="20"/>
                <w:lang w:val="en-US" w:eastAsia="zh-CN"/>
                <w:rPrChange w:id="318" w:author="Bai Tao, FG-331" w:date="2018-11-12T15:04:00Z">
                  <w:rPr>
                    <w:ins w:id="319" w:author="Bai Tao, FG-331" w:date="2018-11-12T15:01:00Z"/>
                    <w:rFonts w:ascii="BMW Group Condensed" w:hAnsi="BMW Group Condensed" w:cs="宋体"/>
                    <w:color w:val="000000"/>
                    <w:szCs w:val="22"/>
                    <w:lang w:val="en-US" w:eastAsia="zh-CN"/>
                  </w:rPr>
                </w:rPrChange>
              </w:rPr>
            </w:pPr>
            <w:ins w:id="320" w:author="Bai Tao, FG-331" w:date="2018-11-12T15:01:00Z">
              <w:r w:rsidRPr="00F10C3B">
                <w:rPr>
                  <w:rFonts w:ascii="BMW Group Light" w:hAnsi="BMW Group Light" w:cs="BMW Group Light"/>
                  <w:sz w:val="20"/>
                  <w:lang w:val="en-US" w:eastAsia="zh-CN"/>
                  <w:rPrChange w:id="321" w:author="Bai Tao, FG-331" w:date="2018-11-12T15:04:00Z">
                    <w:rPr>
                      <w:rFonts w:ascii="BMW Group Condensed" w:hAnsi="BMW Group Condensed" w:cs="宋体"/>
                      <w:color w:val="000000"/>
                      <w:szCs w:val="22"/>
                      <w:lang w:val="en-US" w:eastAsia="zh-CN"/>
                    </w:rPr>
                  </w:rPrChange>
                </w:rPr>
                <w:t>323923</w:t>
              </w:r>
            </w:ins>
          </w:p>
        </w:tc>
        <w:tc>
          <w:tcPr>
            <w:tcW w:w="2268" w:type="dxa"/>
            <w:tcBorders>
              <w:top w:val="nil"/>
              <w:left w:val="nil"/>
              <w:bottom w:val="single" w:sz="4" w:space="0" w:color="auto"/>
              <w:right w:val="single" w:sz="4" w:space="0" w:color="auto"/>
            </w:tcBorders>
            <w:shd w:val="clear" w:color="auto" w:fill="auto"/>
            <w:noWrap/>
            <w:vAlign w:val="bottom"/>
            <w:hideMark/>
          </w:tcPr>
          <w:p w14:paraId="2AFEC0D5" w14:textId="77777777" w:rsidR="00F10C3B" w:rsidRPr="00F10C3B" w:rsidRDefault="00F10C3B" w:rsidP="00F10C3B">
            <w:pPr>
              <w:overflowPunct/>
              <w:autoSpaceDE/>
              <w:autoSpaceDN/>
              <w:adjustRightInd/>
              <w:jc w:val="right"/>
              <w:textAlignment w:val="auto"/>
              <w:rPr>
                <w:ins w:id="322" w:author="Bai Tao, FG-331" w:date="2018-11-12T15:01:00Z"/>
                <w:rFonts w:ascii="BMW Group Light" w:hAnsi="BMW Group Light" w:cs="BMW Group Light"/>
                <w:sz w:val="20"/>
                <w:lang w:val="en-US" w:eastAsia="zh-CN"/>
                <w:rPrChange w:id="323" w:author="Bai Tao, FG-331" w:date="2018-11-12T15:04:00Z">
                  <w:rPr>
                    <w:ins w:id="324" w:author="Bai Tao, FG-331" w:date="2018-11-12T15:01:00Z"/>
                    <w:rFonts w:ascii="BMW Group Condensed" w:hAnsi="BMW Group Condensed" w:cs="宋体"/>
                    <w:color w:val="000000"/>
                    <w:szCs w:val="22"/>
                    <w:lang w:val="en-US" w:eastAsia="zh-CN"/>
                  </w:rPr>
                </w:rPrChange>
              </w:rPr>
            </w:pPr>
            <w:ins w:id="325" w:author="Bai Tao, FG-331" w:date="2018-11-12T15:01:00Z">
              <w:r w:rsidRPr="00F10C3B">
                <w:rPr>
                  <w:rFonts w:ascii="BMW Group Light" w:hAnsi="BMW Group Light" w:cs="BMW Group Light"/>
                  <w:sz w:val="20"/>
                  <w:lang w:val="en-US" w:eastAsia="zh-CN"/>
                  <w:rPrChange w:id="326" w:author="Bai Tao, FG-331" w:date="2018-11-12T15:04:00Z">
                    <w:rPr>
                      <w:rFonts w:ascii="BMW Group Condensed" w:hAnsi="BMW Group Condensed" w:cs="宋体"/>
                      <w:color w:val="000000"/>
                      <w:szCs w:val="22"/>
                      <w:lang w:val="en-US" w:eastAsia="zh-CN"/>
                    </w:rPr>
                  </w:rPrChange>
                </w:rPr>
                <w:t>509270</w:t>
              </w:r>
            </w:ins>
          </w:p>
        </w:tc>
      </w:tr>
      <w:tr w:rsidR="00F10C3B" w:rsidRPr="00F10C3B" w14:paraId="7957BF02" w14:textId="77777777" w:rsidTr="00F10C3B">
        <w:trPr>
          <w:trHeight w:val="276"/>
          <w:ins w:id="327" w:author="Bai Tao, FG-331" w:date="2018-11-12T15:01:00Z"/>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31FA4DF2" w14:textId="353CB3EB" w:rsidR="00F10C3B" w:rsidRPr="00E17CFF" w:rsidRDefault="00F10C3B" w:rsidP="00F10C3B">
            <w:pPr>
              <w:overflowPunct/>
              <w:autoSpaceDE/>
              <w:autoSpaceDN/>
              <w:adjustRightInd/>
              <w:jc w:val="left"/>
              <w:textAlignment w:val="auto"/>
              <w:rPr>
                <w:ins w:id="328" w:author="Bai Tao, FG-331" w:date="2018-11-12T15:01:00Z"/>
                <w:rFonts w:ascii="BMW Group Light" w:hAnsi="BMW Group Light" w:cs="BMW Group Light"/>
                <w:sz w:val="20"/>
                <w:rPrChange w:id="329" w:author="Bai Tao, FG-331" w:date="2018-11-12T15:05:00Z">
                  <w:rPr>
                    <w:ins w:id="330" w:author="Bai Tao, FG-331" w:date="2018-11-12T15:01:00Z"/>
                    <w:rFonts w:ascii="Arial" w:hAnsi="Arial" w:cs="Arial"/>
                    <w:color w:val="000000"/>
                    <w:sz w:val="20"/>
                    <w:lang w:val="en-US" w:eastAsia="zh-CN"/>
                  </w:rPr>
                </w:rPrChange>
              </w:rPr>
            </w:pPr>
            <w:ins w:id="331" w:author="Bai Tao, FG-331" w:date="2018-11-12T15:01:00Z">
              <w:r w:rsidRPr="00E17CFF">
                <w:rPr>
                  <w:rFonts w:ascii="BMW Group Light" w:hAnsi="BMW Group Light" w:cs="BMW Group Light"/>
                  <w:sz w:val="20"/>
                  <w:rPrChange w:id="332" w:author="Bai Tao, FG-331" w:date="2018-11-12T15:05:00Z">
                    <w:rPr>
                      <w:rFonts w:ascii="Arial" w:hAnsi="Arial" w:cs="Arial"/>
                      <w:color w:val="000000"/>
                      <w:sz w:val="20"/>
                      <w:lang w:val="en-US" w:eastAsia="zh-CN"/>
                    </w:rPr>
                  </w:rPrChange>
                </w:rPr>
                <w:t>OCR scanning</w:t>
              </w:r>
            </w:ins>
            <w:ins w:id="333" w:author="Bai Tao, FG-331" w:date="2018-11-12T15:04:00Z">
              <w:r w:rsidRPr="00E17CFF">
                <w:rPr>
                  <w:rFonts w:ascii="BMW Group Light" w:hAnsi="BMW Group Light" w:cs="BMW Group Light"/>
                  <w:sz w:val="20"/>
                  <w:rPrChange w:id="334" w:author="Bai Tao, FG-331" w:date="2018-11-12T15:05:00Z">
                    <w:rPr>
                      <w:rFonts w:ascii="Arial" w:hAnsi="Arial" w:cs="Arial"/>
                      <w:color w:val="000000"/>
                      <w:sz w:val="20"/>
                      <w:lang w:val="en-US" w:eastAsia="zh-CN"/>
                    </w:rPr>
                  </w:rPrChange>
                </w:rPr>
                <w:t xml:space="preserve"> </w:t>
              </w:r>
              <w:r w:rsidRPr="00F10C3B">
                <w:rPr>
                  <w:rFonts w:ascii="BMW Group Light" w:hAnsi="BMW Group Light" w:cs="BMW Group Light"/>
                  <w:sz w:val="20"/>
                  <w:rPrChange w:id="335" w:author="Bai Tao, FG-331" w:date="2018-11-12T15:04:00Z">
                    <w:rPr>
                      <w:rFonts w:ascii="BMW Group Light" w:hAnsi="BMW Group Light" w:cs="BMW Group Light"/>
                      <w:b/>
                      <w:sz w:val="20"/>
                    </w:rPr>
                  </w:rPrChange>
                </w:rPr>
                <w:t>volume</w:t>
              </w:r>
            </w:ins>
          </w:p>
        </w:tc>
        <w:tc>
          <w:tcPr>
            <w:tcW w:w="1559" w:type="dxa"/>
            <w:tcBorders>
              <w:top w:val="nil"/>
              <w:left w:val="nil"/>
              <w:bottom w:val="single" w:sz="4" w:space="0" w:color="auto"/>
              <w:right w:val="single" w:sz="4" w:space="0" w:color="auto"/>
            </w:tcBorders>
            <w:shd w:val="clear" w:color="auto" w:fill="auto"/>
            <w:noWrap/>
            <w:vAlign w:val="bottom"/>
            <w:hideMark/>
          </w:tcPr>
          <w:p w14:paraId="6A8CFCC0" w14:textId="77777777" w:rsidR="00F10C3B" w:rsidRPr="00F10C3B" w:rsidRDefault="00F10C3B" w:rsidP="00F10C3B">
            <w:pPr>
              <w:overflowPunct/>
              <w:autoSpaceDE/>
              <w:autoSpaceDN/>
              <w:adjustRightInd/>
              <w:jc w:val="right"/>
              <w:textAlignment w:val="auto"/>
              <w:rPr>
                <w:ins w:id="336" w:author="Bai Tao, FG-331" w:date="2018-11-12T15:01:00Z"/>
                <w:rFonts w:ascii="BMW Group Light" w:hAnsi="BMW Group Light" w:cs="BMW Group Light"/>
                <w:sz w:val="20"/>
                <w:lang w:val="en-US" w:eastAsia="zh-CN"/>
                <w:rPrChange w:id="337" w:author="Bai Tao, FG-331" w:date="2018-11-12T15:04:00Z">
                  <w:rPr>
                    <w:ins w:id="338" w:author="Bai Tao, FG-331" w:date="2018-11-12T15:01:00Z"/>
                    <w:rFonts w:ascii="BMW Group Condensed" w:hAnsi="BMW Group Condensed" w:cs="宋体"/>
                    <w:color w:val="000000"/>
                    <w:szCs w:val="22"/>
                    <w:lang w:val="en-US" w:eastAsia="zh-CN"/>
                  </w:rPr>
                </w:rPrChange>
              </w:rPr>
            </w:pPr>
            <w:ins w:id="339" w:author="Bai Tao, FG-331" w:date="2018-11-12T15:01:00Z">
              <w:r w:rsidRPr="00F10C3B">
                <w:rPr>
                  <w:rFonts w:ascii="BMW Group Light" w:hAnsi="BMW Group Light" w:cs="BMW Group Light"/>
                  <w:sz w:val="20"/>
                  <w:lang w:val="en-US" w:eastAsia="zh-CN"/>
                  <w:rPrChange w:id="340" w:author="Bai Tao, FG-331" w:date="2018-11-12T15:04:00Z">
                    <w:rPr>
                      <w:rFonts w:ascii="BMW Group Condensed" w:hAnsi="BMW Group Condensed" w:cs="宋体"/>
                      <w:color w:val="000000"/>
                      <w:szCs w:val="22"/>
                      <w:lang w:val="en-US" w:eastAsia="zh-CN"/>
                    </w:rPr>
                  </w:rPrChange>
                </w:rPr>
                <w:t>37021</w:t>
              </w:r>
            </w:ins>
          </w:p>
        </w:tc>
        <w:tc>
          <w:tcPr>
            <w:tcW w:w="2126" w:type="dxa"/>
            <w:tcBorders>
              <w:top w:val="nil"/>
              <w:left w:val="nil"/>
              <w:bottom w:val="single" w:sz="4" w:space="0" w:color="auto"/>
              <w:right w:val="single" w:sz="4" w:space="0" w:color="auto"/>
            </w:tcBorders>
            <w:shd w:val="clear" w:color="auto" w:fill="auto"/>
            <w:noWrap/>
            <w:vAlign w:val="bottom"/>
            <w:hideMark/>
          </w:tcPr>
          <w:p w14:paraId="3DC948A9" w14:textId="77777777" w:rsidR="00F10C3B" w:rsidRPr="00F10C3B" w:rsidRDefault="00F10C3B" w:rsidP="00F10C3B">
            <w:pPr>
              <w:overflowPunct/>
              <w:autoSpaceDE/>
              <w:autoSpaceDN/>
              <w:adjustRightInd/>
              <w:jc w:val="right"/>
              <w:textAlignment w:val="auto"/>
              <w:rPr>
                <w:ins w:id="341" w:author="Bai Tao, FG-331" w:date="2018-11-12T15:01:00Z"/>
                <w:rFonts w:ascii="BMW Group Light" w:hAnsi="BMW Group Light" w:cs="BMW Group Light"/>
                <w:sz w:val="20"/>
                <w:lang w:val="en-US" w:eastAsia="zh-CN"/>
                <w:rPrChange w:id="342" w:author="Bai Tao, FG-331" w:date="2018-11-12T15:04:00Z">
                  <w:rPr>
                    <w:ins w:id="343" w:author="Bai Tao, FG-331" w:date="2018-11-12T15:01:00Z"/>
                    <w:rFonts w:ascii="BMW Group Condensed" w:hAnsi="BMW Group Condensed" w:cs="宋体"/>
                    <w:color w:val="000000"/>
                    <w:szCs w:val="22"/>
                    <w:lang w:val="en-US" w:eastAsia="zh-CN"/>
                  </w:rPr>
                </w:rPrChange>
              </w:rPr>
            </w:pPr>
            <w:ins w:id="344" w:author="Bai Tao, FG-331" w:date="2018-11-12T15:01:00Z">
              <w:r w:rsidRPr="00F10C3B">
                <w:rPr>
                  <w:rFonts w:ascii="BMW Group Light" w:hAnsi="BMW Group Light" w:cs="BMW Group Light"/>
                  <w:sz w:val="20"/>
                  <w:lang w:val="en-US" w:eastAsia="zh-CN"/>
                  <w:rPrChange w:id="345" w:author="Bai Tao, FG-331" w:date="2018-11-12T15:04:00Z">
                    <w:rPr>
                      <w:rFonts w:ascii="BMW Group Condensed" w:hAnsi="BMW Group Condensed" w:cs="宋体"/>
                      <w:color w:val="000000"/>
                      <w:szCs w:val="22"/>
                      <w:lang w:val="en-US" w:eastAsia="zh-CN"/>
                    </w:rPr>
                  </w:rPrChange>
                </w:rPr>
                <w:t>647847</w:t>
              </w:r>
            </w:ins>
          </w:p>
        </w:tc>
        <w:tc>
          <w:tcPr>
            <w:tcW w:w="2268" w:type="dxa"/>
            <w:tcBorders>
              <w:top w:val="nil"/>
              <w:left w:val="nil"/>
              <w:bottom w:val="single" w:sz="4" w:space="0" w:color="auto"/>
              <w:right w:val="single" w:sz="4" w:space="0" w:color="auto"/>
            </w:tcBorders>
            <w:shd w:val="clear" w:color="auto" w:fill="auto"/>
            <w:noWrap/>
            <w:vAlign w:val="bottom"/>
            <w:hideMark/>
          </w:tcPr>
          <w:p w14:paraId="6DF55F59" w14:textId="77777777" w:rsidR="00F10C3B" w:rsidRPr="00F10C3B" w:rsidRDefault="00F10C3B" w:rsidP="00F10C3B">
            <w:pPr>
              <w:overflowPunct/>
              <w:autoSpaceDE/>
              <w:autoSpaceDN/>
              <w:adjustRightInd/>
              <w:jc w:val="right"/>
              <w:textAlignment w:val="auto"/>
              <w:rPr>
                <w:ins w:id="346" w:author="Bai Tao, FG-331" w:date="2018-11-12T15:01:00Z"/>
                <w:rFonts w:ascii="BMW Group Light" w:hAnsi="BMW Group Light" w:cs="BMW Group Light"/>
                <w:sz w:val="20"/>
                <w:lang w:val="en-US" w:eastAsia="zh-CN"/>
                <w:rPrChange w:id="347" w:author="Bai Tao, FG-331" w:date="2018-11-12T15:04:00Z">
                  <w:rPr>
                    <w:ins w:id="348" w:author="Bai Tao, FG-331" w:date="2018-11-12T15:01:00Z"/>
                    <w:rFonts w:ascii="BMW Group Condensed" w:hAnsi="BMW Group Condensed" w:cs="宋体"/>
                    <w:color w:val="000000"/>
                    <w:szCs w:val="22"/>
                    <w:lang w:val="en-US" w:eastAsia="zh-CN"/>
                  </w:rPr>
                </w:rPrChange>
              </w:rPr>
            </w:pPr>
            <w:ins w:id="349" w:author="Bai Tao, FG-331" w:date="2018-11-12T15:01:00Z">
              <w:r w:rsidRPr="00F10C3B">
                <w:rPr>
                  <w:rFonts w:ascii="BMW Group Light" w:hAnsi="BMW Group Light" w:cs="BMW Group Light"/>
                  <w:sz w:val="20"/>
                  <w:lang w:val="en-US" w:eastAsia="zh-CN"/>
                  <w:rPrChange w:id="350" w:author="Bai Tao, FG-331" w:date="2018-11-12T15:04:00Z">
                    <w:rPr>
                      <w:rFonts w:ascii="BMW Group Condensed" w:hAnsi="BMW Group Condensed" w:cs="宋体"/>
                      <w:color w:val="000000"/>
                      <w:szCs w:val="22"/>
                      <w:lang w:val="en-US" w:eastAsia="zh-CN"/>
                    </w:rPr>
                  </w:rPrChange>
                </w:rPr>
                <w:t>1018540</w:t>
              </w:r>
            </w:ins>
          </w:p>
        </w:tc>
      </w:tr>
      <w:tr w:rsidR="00F10C3B" w:rsidRPr="00F10C3B" w14:paraId="4813979A" w14:textId="77777777" w:rsidTr="00F10C3B">
        <w:trPr>
          <w:trHeight w:val="276"/>
          <w:ins w:id="351" w:author="Bai Tao, FG-331" w:date="2018-11-12T15:01:00Z"/>
        </w:trPr>
        <w:tc>
          <w:tcPr>
            <w:tcW w:w="2694" w:type="dxa"/>
            <w:tcBorders>
              <w:top w:val="nil"/>
              <w:left w:val="single" w:sz="4" w:space="0" w:color="auto"/>
              <w:bottom w:val="single" w:sz="4" w:space="0" w:color="auto"/>
              <w:right w:val="single" w:sz="4" w:space="0" w:color="auto"/>
            </w:tcBorders>
            <w:shd w:val="clear" w:color="auto" w:fill="auto"/>
            <w:noWrap/>
            <w:vAlign w:val="center"/>
            <w:hideMark/>
          </w:tcPr>
          <w:p w14:paraId="36479C4C" w14:textId="74CF1356" w:rsidR="00F10C3B" w:rsidRPr="00E17CFF" w:rsidRDefault="00F10C3B" w:rsidP="00F10C3B">
            <w:pPr>
              <w:overflowPunct/>
              <w:autoSpaceDE/>
              <w:autoSpaceDN/>
              <w:adjustRightInd/>
              <w:jc w:val="left"/>
              <w:textAlignment w:val="auto"/>
              <w:rPr>
                <w:ins w:id="352" w:author="Bai Tao, FG-331" w:date="2018-11-12T15:01:00Z"/>
                <w:rFonts w:ascii="BMW Group Light" w:hAnsi="BMW Group Light" w:cs="BMW Group Light"/>
                <w:sz w:val="20"/>
                <w:rPrChange w:id="353" w:author="Bai Tao, FG-331" w:date="2018-11-12T15:05:00Z">
                  <w:rPr>
                    <w:ins w:id="354" w:author="Bai Tao, FG-331" w:date="2018-11-12T15:01:00Z"/>
                    <w:rFonts w:ascii="Arial" w:hAnsi="Arial" w:cs="Arial"/>
                    <w:color w:val="000000"/>
                    <w:sz w:val="20"/>
                    <w:lang w:val="en-US" w:eastAsia="zh-CN"/>
                  </w:rPr>
                </w:rPrChange>
              </w:rPr>
            </w:pPr>
            <w:ins w:id="355" w:author="Bai Tao, FG-331" w:date="2018-11-12T15:01:00Z">
              <w:r w:rsidRPr="00E17CFF">
                <w:rPr>
                  <w:rFonts w:ascii="BMW Group Light" w:hAnsi="BMW Group Light" w:cs="BMW Group Light"/>
                  <w:sz w:val="20"/>
                  <w:rPrChange w:id="356" w:author="Bai Tao, FG-331" w:date="2018-11-12T15:05:00Z">
                    <w:rPr>
                      <w:rFonts w:ascii="Arial" w:hAnsi="Arial" w:cs="Arial"/>
                      <w:color w:val="000000"/>
                      <w:sz w:val="20"/>
                      <w:lang w:val="en-US" w:eastAsia="zh-CN"/>
                    </w:rPr>
                  </w:rPrChange>
                </w:rPr>
                <w:t xml:space="preserve">CA </w:t>
              </w:r>
            </w:ins>
            <w:ins w:id="357" w:author="Bai Tao, FG-331" w:date="2018-11-12T15:04:00Z">
              <w:r w:rsidRPr="00F10C3B">
                <w:rPr>
                  <w:rFonts w:ascii="BMW Group Light" w:hAnsi="BMW Group Light" w:cs="BMW Group Light"/>
                  <w:sz w:val="20"/>
                  <w:rPrChange w:id="358" w:author="Bai Tao, FG-331" w:date="2018-11-12T15:04:00Z">
                    <w:rPr>
                      <w:rFonts w:ascii="BMW Group Light" w:hAnsi="BMW Group Light" w:cs="BMW Group Light"/>
                      <w:b/>
                      <w:sz w:val="20"/>
                    </w:rPr>
                  </w:rPrChange>
                </w:rPr>
                <w:t>volume</w:t>
              </w:r>
            </w:ins>
          </w:p>
        </w:tc>
        <w:tc>
          <w:tcPr>
            <w:tcW w:w="1559" w:type="dxa"/>
            <w:tcBorders>
              <w:top w:val="nil"/>
              <w:left w:val="nil"/>
              <w:bottom w:val="single" w:sz="4" w:space="0" w:color="auto"/>
              <w:right w:val="single" w:sz="4" w:space="0" w:color="auto"/>
            </w:tcBorders>
            <w:shd w:val="clear" w:color="auto" w:fill="auto"/>
            <w:noWrap/>
            <w:vAlign w:val="bottom"/>
            <w:hideMark/>
          </w:tcPr>
          <w:p w14:paraId="7443F117" w14:textId="77777777" w:rsidR="00F10C3B" w:rsidRPr="00F10C3B" w:rsidRDefault="00F10C3B" w:rsidP="00F10C3B">
            <w:pPr>
              <w:overflowPunct/>
              <w:autoSpaceDE/>
              <w:autoSpaceDN/>
              <w:adjustRightInd/>
              <w:jc w:val="right"/>
              <w:textAlignment w:val="auto"/>
              <w:rPr>
                <w:ins w:id="359" w:author="Bai Tao, FG-331" w:date="2018-11-12T15:01:00Z"/>
                <w:rFonts w:ascii="BMW Group Light" w:hAnsi="BMW Group Light" w:cs="BMW Group Light"/>
                <w:sz w:val="20"/>
                <w:lang w:val="en-US" w:eastAsia="zh-CN"/>
                <w:rPrChange w:id="360" w:author="Bai Tao, FG-331" w:date="2018-11-12T15:04:00Z">
                  <w:rPr>
                    <w:ins w:id="361" w:author="Bai Tao, FG-331" w:date="2018-11-12T15:01:00Z"/>
                    <w:rFonts w:ascii="BMW Group Condensed" w:hAnsi="BMW Group Condensed" w:cs="宋体"/>
                    <w:color w:val="000000"/>
                    <w:szCs w:val="22"/>
                    <w:lang w:val="en-US" w:eastAsia="zh-CN"/>
                  </w:rPr>
                </w:rPrChange>
              </w:rPr>
            </w:pPr>
            <w:ins w:id="362" w:author="Bai Tao, FG-331" w:date="2018-11-12T15:01:00Z">
              <w:r w:rsidRPr="00F10C3B">
                <w:rPr>
                  <w:rFonts w:ascii="BMW Group Light" w:hAnsi="BMW Group Light" w:cs="BMW Group Light"/>
                  <w:sz w:val="20"/>
                  <w:lang w:val="en-US" w:eastAsia="zh-CN"/>
                  <w:rPrChange w:id="363" w:author="Bai Tao, FG-331" w:date="2018-11-12T15:04:00Z">
                    <w:rPr>
                      <w:rFonts w:ascii="BMW Group Condensed" w:hAnsi="BMW Group Condensed" w:cs="宋体"/>
                      <w:color w:val="000000"/>
                      <w:szCs w:val="22"/>
                      <w:lang w:val="en-US" w:eastAsia="zh-CN"/>
                    </w:rPr>
                  </w:rPrChange>
                </w:rPr>
                <w:t>10115</w:t>
              </w:r>
            </w:ins>
          </w:p>
        </w:tc>
        <w:tc>
          <w:tcPr>
            <w:tcW w:w="2126" w:type="dxa"/>
            <w:tcBorders>
              <w:top w:val="nil"/>
              <w:left w:val="nil"/>
              <w:bottom w:val="single" w:sz="4" w:space="0" w:color="auto"/>
              <w:right w:val="single" w:sz="4" w:space="0" w:color="auto"/>
            </w:tcBorders>
            <w:shd w:val="clear" w:color="auto" w:fill="auto"/>
            <w:noWrap/>
            <w:vAlign w:val="bottom"/>
            <w:hideMark/>
          </w:tcPr>
          <w:p w14:paraId="6D84E541" w14:textId="77777777" w:rsidR="00F10C3B" w:rsidRPr="00F10C3B" w:rsidRDefault="00F10C3B" w:rsidP="00F10C3B">
            <w:pPr>
              <w:overflowPunct/>
              <w:autoSpaceDE/>
              <w:autoSpaceDN/>
              <w:adjustRightInd/>
              <w:jc w:val="right"/>
              <w:textAlignment w:val="auto"/>
              <w:rPr>
                <w:ins w:id="364" w:author="Bai Tao, FG-331" w:date="2018-11-12T15:01:00Z"/>
                <w:rFonts w:ascii="BMW Group Light" w:hAnsi="BMW Group Light" w:cs="BMW Group Light"/>
                <w:sz w:val="20"/>
                <w:lang w:val="en-US" w:eastAsia="zh-CN"/>
                <w:rPrChange w:id="365" w:author="Bai Tao, FG-331" w:date="2018-11-12T15:04:00Z">
                  <w:rPr>
                    <w:ins w:id="366" w:author="Bai Tao, FG-331" w:date="2018-11-12T15:01:00Z"/>
                    <w:rFonts w:ascii="BMW Group Condensed" w:hAnsi="BMW Group Condensed" w:cs="宋体"/>
                    <w:color w:val="000000"/>
                    <w:szCs w:val="22"/>
                    <w:lang w:val="en-US" w:eastAsia="zh-CN"/>
                  </w:rPr>
                </w:rPrChange>
              </w:rPr>
            </w:pPr>
            <w:ins w:id="367" w:author="Bai Tao, FG-331" w:date="2018-11-12T15:01:00Z">
              <w:r w:rsidRPr="00F10C3B">
                <w:rPr>
                  <w:rFonts w:ascii="BMW Group Light" w:hAnsi="BMW Group Light" w:cs="BMW Group Light"/>
                  <w:sz w:val="20"/>
                  <w:lang w:val="en-US" w:eastAsia="zh-CN"/>
                  <w:rPrChange w:id="368" w:author="Bai Tao, FG-331" w:date="2018-11-12T15:04:00Z">
                    <w:rPr>
                      <w:rFonts w:ascii="BMW Group Condensed" w:hAnsi="BMW Group Condensed" w:cs="宋体"/>
                      <w:color w:val="000000"/>
                      <w:szCs w:val="22"/>
                      <w:lang w:val="en-US" w:eastAsia="zh-CN"/>
                    </w:rPr>
                  </w:rPrChange>
                </w:rPr>
                <w:t>177007</w:t>
              </w:r>
            </w:ins>
          </w:p>
        </w:tc>
        <w:tc>
          <w:tcPr>
            <w:tcW w:w="2268" w:type="dxa"/>
            <w:tcBorders>
              <w:top w:val="nil"/>
              <w:left w:val="nil"/>
              <w:bottom w:val="single" w:sz="4" w:space="0" w:color="auto"/>
              <w:right w:val="single" w:sz="4" w:space="0" w:color="auto"/>
            </w:tcBorders>
            <w:shd w:val="clear" w:color="auto" w:fill="auto"/>
            <w:noWrap/>
            <w:vAlign w:val="bottom"/>
            <w:hideMark/>
          </w:tcPr>
          <w:p w14:paraId="1E5BF004" w14:textId="77777777" w:rsidR="00F10C3B" w:rsidRPr="00F10C3B" w:rsidRDefault="00F10C3B" w:rsidP="00F10C3B">
            <w:pPr>
              <w:overflowPunct/>
              <w:autoSpaceDE/>
              <w:autoSpaceDN/>
              <w:adjustRightInd/>
              <w:jc w:val="right"/>
              <w:textAlignment w:val="auto"/>
              <w:rPr>
                <w:ins w:id="369" w:author="Bai Tao, FG-331" w:date="2018-11-12T15:01:00Z"/>
                <w:rFonts w:ascii="BMW Group Light" w:hAnsi="BMW Group Light" w:cs="BMW Group Light"/>
                <w:sz w:val="20"/>
                <w:lang w:val="en-US" w:eastAsia="zh-CN"/>
                <w:rPrChange w:id="370" w:author="Bai Tao, FG-331" w:date="2018-11-12T15:04:00Z">
                  <w:rPr>
                    <w:ins w:id="371" w:author="Bai Tao, FG-331" w:date="2018-11-12T15:01:00Z"/>
                    <w:rFonts w:ascii="BMW Group Condensed" w:hAnsi="BMW Group Condensed" w:cs="宋体"/>
                    <w:color w:val="000000"/>
                    <w:szCs w:val="22"/>
                    <w:lang w:val="en-US" w:eastAsia="zh-CN"/>
                  </w:rPr>
                </w:rPrChange>
              </w:rPr>
            </w:pPr>
            <w:ins w:id="372" w:author="Bai Tao, FG-331" w:date="2018-11-12T15:01:00Z">
              <w:r w:rsidRPr="00F10C3B">
                <w:rPr>
                  <w:rFonts w:ascii="BMW Group Light" w:hAnsi="BMW Group Light" w:cs="BMW Group Light"/>
                  <w:sz w:val="20"/>
                  <w:lang w:val="en-US" w:eastAsia="zh-CN"/>
                  <w:rPrChange w:id="373" w:author="Bai Tao, FG-331" w:date="2018-11-12T15:04:00Z">
                    <w:rPr>
                      <w:rFonts w:ascii="BMW Group Condensed" w:hAnsi="BMW Group Condensed" w:cs="宋体"/>
                      <w:color w:val="000000"/>
                      <w:szCs w:val="22"/>
                      <w:lang w:val="en-US" w:eastAsia="zh-CN"/>
                    </w:rPr>
                  </w:rPrChange>
                </w:rPr>
                <w:t>278290</w:t>
              </w:r>
            </w:ins>
          </w:p>
        </w:tc>
      </w:tr>
    </w:tbl>
    <w:p w14:paraId="0C73B253" w14:textId="77777777" w:rsidR="00F10C3B" w:rsidRPr="00F10C3B" w:rsidRDefault="00F10C3B">
      <w:pPr>
        <w:rPr>
          <w:rFonts w:ascii="BMW Group Light" w:hAnsi="BMW Group Light" w:cs="BMW Group Light"/>
          <w:sz w:val="20"/>
          <w:rPrChange w:id="374" w:author="Bai Tao, FG-331" w:date="2018-11-12T15:01:00Z">
            <w:rPr/>
          </w:rPrChange>
        </w:rPr>
        <w:pPrChange w:id="375" w:author="Bai Tao, FG-331" w:date="2018-11-12T15:01:00Z">
          <w:pPr>
            <w:pStyle w:val="ListParagraph"/>
            <w:ind w:hanging="360"/>
          </w:pPr>
        </w:pPrChange>
      </w:pPr>
    </w:p>
    <w:p w14:paraId="76418009" w14:textId="77777777" w:rsidR="002A7B6C" w:rsidRPr="00F506EE" w:rsidRDefault="001C762E"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376" w:name="_Toc379094477"/>
      <w:bookmarkEnd w:id="258"/>
      <w:bookmarkEnd w:id="244"/>
      <w:bookmarkEnd w:id="245"/>
      <w:r w:rsidRPr="00F506EE">
        <w:rPr>
          <w:rFonts w:ascii="BMW Group Light" w:eastAsia="BMW Type Global Regular" w:hAnsi="BMW Group Light" w:cs="BMW Group Light"/>
          <w:caps w:val="0"/>
          <w:color w:val="000000" w:themeColor="text1"/>
          <w:sz w:val="20"/>
          <w:szCs w:val="20"/>
          <w:lang w:eastAsia="zh-CN"/>
        </w:rPr>
        <w:t xml:space="preserve">IT </w:t>
      </w:r>
      <w:r w:rsidR="002A7B6C" w:rsidRPr="00F506EE">
        <w:rPr>
          <w:rFonts w:ascii="BMW Group Light" w:eastAsia="BMW Type Global Regular" w:hAnsi="BMW Group Light" w:cs="BMW Group Light"/>
          <w:caps w:val="0"/>
          <w:color w:val="000000" w:themeColor="text1"/>
          <w:sz w:val="20"/>
          <w:szCs w:val="20"/>
          <w:lang w:eastAsia="zh-CN"/>
        </w:rPr>
        <w:t>Requirement</w:t>
      </w:r>
    </w:p>
    <w:p w14:paraId="49D9D679" w14:textId="77777777" w:rsidR="009A44AE" w:rsidRPr="00F506EE" w:rsidRDefault="002A7B6C"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Applications</w:t>
      </w:r>
    </w:p>
    <w:p w14:paraId="4505CDE0" w14:textId="55EE3C19" w:rsidR="00CC4C06" w:rsidRPr="00F506EE" w:rsidRDefault="0029563A"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 xml:space="preserve">The </w:t>
      </w:r>
      <w:r w:rsidR="00CC4C06" w:rsidRPr="00F506EE">
        <w:rPr>
          <w:rFonts w:ascii="BMW Group Light" w:eastAsia="BMW Type Global Regular" w:hAnsi="BMW Group Light" w:cs="BMW Group Light"/>
          <w:color w:val="000000" w:themeColor="text1"/>
          <w:sz w:val="20"/>
        </w:rPr>
        <w:t>customers</w:t>
      </w:r>
      <w:r w:rsidR="009E3262" w:rsidRPr="00F506EE">
        <w:rPr>
          <w:rFonts w:ascii="BMW Group Light" w:eastAsia="BMW Type Global Regular" w:hAnsi="BMW Group Light" w:cs="BMW Group Light" w:hint="eastAsia"/>
          <w:color w:val="000000" w:themeColor="text1"/>
          <w:sz w:val="20"/>
        </w:rPr>
        <w:t xml:space="preserve"> </w:t>
      </w:r>
      <w:r w:rsidR="00CC4C06" w:rsidRPr="00F506EE">
        <w:rPr>
          <w:rFonts w:ascii="BMW Group Light" w:eastAsia="BMW Type Global Regular" w:hAnsi="BMW Group Light" w:cs="BMW Group Light"/>
          <w:color w:val="000000" w:themeColor="text1"/>
          <w:sz w:val="20"/>
        </w:rPr>
        <w:t xml:space="preserve">can access </w:t>
      </w:r>
      <w:r w:rsidR="00105834">
        <w:rPr>
          <w:rFonts w:ascii="BMW Group Light" w:eastAsia="BMW Type Global Regular" w:hAnsi="BMW Group Light" w:cs="BMW Group Light"/>
          <w:color w:val="000000" w:themeColor="text1"/>
          <w:sz w:val="20"/>
        </w:rPr>
        <w:t>Easy Finance</w:t>
      </w:r>
      <w:r w:rsidR="005B344E" w:rsidRPr="00F506EE">
        <w:rPr>
          <w:rFonts w:ascii="BMW Group Light" w:eastAsia="BMW Type Global Regular" w:hAnsi="BMW Group Light" w:cs="BMW Group Light"/>
          <w:color w:val="000000" w:themeColor="text1"/>
          <w:sz w:val="20"/>
        </w:rPr>
        <w:t xml:space="preserve"> from public internet. </w:t>
      </w:r>
    </w:p>
    <w:p w14:paraId="0AB7F620" w14:textId="77777777" w:rsidR="0029563A" w:rsidRPr="00F506EE" w:rsidRDefault="00CC4C06"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Business d</w:t>
      </w:r>
      <w:r w:rsidR="0029563A" w:rsidRPr="00F506EE">
        <w:rPr>
          <w:rFonts w:ascii="BMW Group Light" w:eastAsia="BMW Type Global Regular" w:hAnsi="BMW Group Light" w:cs="BMW Group Light"/>
          <w:color w:val="000000" w:themeColor="text1"/>
          <w:sz w:val="20"/>
        </w:rPr>
        <w:t xml:space="preserve">ata encryption </w:t>
      </w:r>
      <w:r w:rsidR="005B344E" w:rsidRPr="00F506EE">
        <w:rPr>
          <w:rFonts w:ascii="BMW Group Light" w:eastAsia="BMW Type Global Regular" w:hAnsi="BMW Group Light" w:cs="BMW Group Light"/>
          <w:color w:val="000000" w:themeColor="text1"/>
          <w:sz w:val="20"/>
        </w:rPr>
        <w:t xml:space="preserve">must be used in communication with web services provided by </w:t>
      </w:r>
      <w:r w:rsidR="00345301" w:rsidRPr="00F506EE">
        <w:rPr>
          <w:rFonts w:ascii="BMW Group Light" w:eastAsia="BMW Type Global Regular" w:hAnsi="BMW Group Light" w:cs="BMW Group Light" w:hint="eastAsia"/>
          <w:color w:val="000000" w:themeColor="text1"/>
          <w:sz w:val="20"/>
        </w:rPr>
        <w:t>VENDOR</w:t>
      </w:r>
      <w:r w:rsidR="005B344E" w:rsidRPr="00F506EE">
        <w:rPr>
          <w:rFonts w:ascii="BMW Group Light" w:eastAsia="BMW Type Global Regular" w:hAnsi="BMW Group Light" w:cs="BMW Group Light"/>
          <w:color w:val="000000" w:themeColor="text1"/>
          <w:sz w:val="20"/>
        </w:rPr>
        <w:t>.</w:t>
      </w:r>
    </w:p>
    <w:p w14:paraId="4E69E4BE" w14:textId="77777777" w:rsidR="00D5400C" w:rsidRPr="00F506EE" w:rsidRDefault="00CC4C06"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 xml:space="preserve">If the applications deploy on VENDOR side, </w:t>
      </w:r>
      <w:r w:rsidR="00345301" w:rsidRPr="00F506EE">
        <w:rPr>
          <w:rFonts w:ascii="BMW Group Light" w:eastAsia="BMW Type Global Regular" w:hAnsi="BMW Group Light" w:cs="BMW Group Light"/>
          <w:color w:val="000000" w:themeColor="text1"/>
          <w:sz w:val="20"/>
        </w:rPr>
        <w:t>VENDOR</w:t>
      </w:r>
      <w:r w:rsidR="00345301" w:rsidRPr="00F506EE">
        <w:rPr>
          <w:rFonts w:ascii="BMW Group Light" w:eastAsia="BMW Type Global Regular" w:hAnsi="BMW Group Light" w:cs="BMW Group Light" w:hint="eastAsia"/>
          <w:color w:val="000000" w:themeColor="text1"/>
          <w:sz w:val="20"/>
        </w:rPr>
        <w:t xml:space="preserve"> </w:t>
      </w:r>
      <w:r w:rsidR="006D4F7E" w:rsidRPr="00F506EE">
        <w:rPr>
          <w:rFonts w:ascii="BMW Group Light" w:eastAsia="BMW Type Global Regular" w:hAnsi="BMW Group Light" w:cs="BMW Group Light"/>
          <w:color w:val="000000" w:themeColor="text1"/>
          <w:sz w:val="20"/>
        </w:rPr>
        <w:t>should provide the stable testing environment</w:t>
      </w:r>
      <w:r w:rsidRPr="00F506EE">
        <w:rPr>
          <w:rFonts w:ascii="BMW Group Light" w:eastAsia="BMW Type Global Regular" w:hAnsi="BMW Group Light" w:cs="BMW Group Light"/>
          <w:color w:val="000000" w:themeColor="text1"/>
          <w:sz w:val="20"/>
        </w:rPr>
        <w:t xml:space="preserve"> </w:t>
      </w:r>
      <w:r w:rsidR="006D4F7E" w:rsidRPr="00F506EE">
        <w:rPr>
          <w:rFonts w:ascii="BMW Group Light" w:eastAsia="BMW Type Global Regular" w:hAnsi="BMW Group Light" w:cs="BMW Group Light"/>
          <w:color w:val="000000" w:themeColor="text1"/>
          <w:sz w:val="20"/>
        </w:rPr>
        <w:t>during the whole project lifecycle.</w:t>
      </w:r>
    </w:p>
    <w:p w14:paraId="4F7932ED"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377" w:name="_Toc521048261"/>
      <w:r w:rsidRPr="00F506EE">
        <w:rPr>
          <w:rFonts w:ascii="BMW Group Light" w:eastAsia="BMW Type Global Regular" w:hAnsi="BMW Group Light" w:cs="BMW Group Light"/>
          <w:color w:val="000000" w:themeColor="text1"/>
          <w:sz w:val="20"/>
          <w:lang w:eastAsia="zh-CN"/>
        </w:rPr>
        <w:t>Service Level Agreements</w:t>
      </w:r>
      <w:bookmarkEnd w:id="377"/>
    </w:p>
    <w:p w14:paraId="77A38922" w14:textId="77777777" w:rsidR="00443B1F" w:rsidRDefault="00443B1F" w:rsidP="003D2552">
      <w:pPr>
        <w:jc w:val="left"/>
        <w:rPr>
          <w:rFonts w:ascii="BMW Group Light" w:eastAsia="BMW Type Global Regular" w:hAnsi="BMW Group Light" w:cs="BMW Group Light"/>
          <w:color w:val="000000" w:themeColor="text1"/>
          <w:sz w:val="20"/>
          <w:lang w:eastAsia="zh-CN"/>
        </w:rPr>
      </w:pPr>
      <w:bookmarkStart w:id="378" w:name="_Toc475713714"/>
      <w:r w:rsidRPr="006A618A">
        <w:rPr>
          <w:rFonts w:ascii="BMW Group Light" w:eastAsia="BMW Type Global Regular" w:hAnsi="BMW Group Light" w:cs="BMW Group Light"/>
          <w:color w:val="000000" w:themeColor="text1"/>
          <w:sz w:val="20"/>
          <w:lang w:eastAsia="zh-CN"/>
        </w:rPr>
        <w:t>Base for resolution times on tickets is the following matrix which is a combination of urgency and impact of each incident.</w:t>
      </w:r>
    </w:p>
    <w:p w14:paraId="05386F9C" w14:textId="77777777" w:rsidR="007F2FAF" w:rsidRPr="006A618A" w:rsidRDefault="007F2FAF" w:rsidP="003D2552">
      <w:pPr>
        <w:jc w:val="left"/>
        <w:rPr>
          <w:rFonts w:ascii="BMW Group Light" w:eastAsia="BMW Type Global Regular" w:hAnsi="BMW Group Light" w:cs="BMW Group Light"/>
          <w:color w:val="000000" w:themeColor="text1"/>
          <w:sz w:val="20"/>
          <w:lang w:eastAsia="zh-CN"/>
        </w:rPr>
      </w:pPr>
    </w:p>
    <w:p w14:paraId="010D16B7" w14:textId="062617A4" w:rsidR="00AC5B94" w:rsidRPr="006A618A" w:rsidRDefault="001F1BC9" w:rsidP="003D2552">
      <w:pPr>
        <w:jc w:val="left"/>
        <w:rPr>
          <w:rFonts w:ascii="BMW Group Light" w:eastAsia="BMW Type Global Regular" w:hAnsi="BMW Group Light" w:cs="BMW Group Light"/>
          <w:color w:val="000000" w:themeColor="text1"/>
          <w:sz w:val="20"/>
        </w:rPr>
      </w:pPr>
      <w:r>
        <w:rPr>
          <w:rFonts w:ascii="BMWType V2 Regular" w:hAnsi="BMWType V2 Regular" w:cs="BMWType V2 Regular"/>
          <w:noProof/>
          <w:color w:val="1F497D"/>
          <w:sz w:val="20"/>
          <w:lang w:val="en-US" w:eastAsia="zh-CN"/>
        </w:rPr>
        <w:lastRenderedPageBreak/>
        <w:drawing>
          <wp:inline distT="0" distB="0" distL="0" distR="0" wp14:anchorId="0C3B4C2B" wp14:editId="6521ED3C">
            <wp:extent cx="5490845" cy="2018893"/>
            <wp:effectExtent l="0" t="0" r="0" b="635"/>
            <wp:docPr id="2" name="Picture 2" descr="cid: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7:834:3"/>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490845" cy="2018893"/>
                    </a:xfrm>
                    <a:prstGeom prst="rect">
                      <a:avLst/>
                    </a:prstGeom>
                    <a:noFill/>
                    <a:ln>
                      <a:noFill/>
                    </a:ln>
                  </pic:spPr>
                </pic:pic>
              </a:graphicData>
            </a:graphic>
          </wp:inline>
        </w:drawing>
      </w:r>
    </w:p>
    <w:p w14:paraId="7ADC27F0" w14:textId="77777777" w:rsidR="00BE0A49" w:rsidRDefault="00BE0A49" w:rsidP="003D2552">
      <w:pPr>
        <w:jc w:val="left"/>
        <w:rPr>
          <w:rFonts w:ascii="BMW Group Light" w:eastAsia="BMW Type Global Regular" w:hAnsi="BMW Group Light" w:cs="BMW Group Light"/>
          <w:color w:val="000000" w:themeColor="text1"/>
          <w:sz w:val="20"/>
        </w:rPr>
      </w:pPr>
    </w:p>
    <w:p w14:paraId="611E584F" w14:textId="77777777" w:rsidR="007F2FAF" w:rsidRDefault="007F2FAF" w:rsidP="003D2552">
      <w:pPr>
        <w:jc w:val="left"/>
        <w:rPr>
          <w:rFonts w:ascii="BMW Group Light" w:eastAsia="BMW Type Global Regular" w:hAnsi="BMW Group Light" w:cs="BMW Group Light"/>
          <w:color w:val="000000" w:themeColor="text1"/>
          <w:sz w:val="20"/>
        </w:rPr>
      </w:pPr>
    </w:p>
    <w:p w14:paraId="6E2D2645"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For China business</w:t>
      </w:r>
      <w:r w:rsidRPr="006A618A">
        <w:rPr>
          <w:rFonts w:ascii="BMW Group Light" w:eastAsia="BMW Type Global Regular" w:hAnsi="BMW Group Light" w:cs="BMW Group Light" w:hint="eastAsia"/>
          <w:color w:val="000000" w:themeColor="text1"/>
          <w:sz w:val="20"/>
        </w:rPr>
        <w:t xml:space="preserve"> the </w:t>
      </w:r>
      <w:r w:rsidRPr="006A618A">
        <w:rPr>
          <w:rFonts w:ascii="BMW Group Light" w:eastAsia="BMW Type Global Regular" w:hAnsi="BMW Group Light" w:cs="BMW Group Light"/>
          <w:color w:val="000000" w:themeColor="text1"/>
          <w:sz w:val="20"/>
        </w:rPr>
        <w:t xml:space="preserve">APAC/ Eastern Time zone apply. </w:t>
      </w:r>
      <w:r w:rsidRPr="006A618A">
        <w:rPr>
          <w:rFonts w:ascii="BMW Group Light" w:eastAsia="BMW Type Global Regular" w:hAnsi="BMW Group Light" w:cs="BMW Group Light" w:hint="eastAsia"/>
          <w:color w:val="000000" w:themeColor="text1"/>
          <w:sz w:val="20"/>
        </w:rPr>
        <w:t xml:space="preserve">The </w:t>
      </w:r>
      <w:r w:rsidRPr="006A618A">
        <w:rPr>
          <w:rFonts w:ascii="BMW Group Light" w:eastAsia="BMW Type Global Regular" w:hAnsi="BMW Group Light" w:cs="BMW Group Light"/>
          <w:color w:val="000000" w:themeColor="text1"/>
          <w:sz w:val="20"/>
        </w:rPr>
        <w:t>table show the possibilities of service levels.</w:t>
      </w:r>
    </w:p>
    <w:p w14:paraId="55222352"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 xml:space="preserve"> Service Level Parameter ever business process / Service-Cluster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
        <w:gridCol w:w="2303"/>
        <w:gridCol w:w="3534"/>
        <w:gridCol w:w="2318"/>
      </w:tblGrid>
      <w:tr w:rsidR="00443B1F" w:rsidRPr="006A618A" w14:paraId="443CBC83" w14:textId="77777777" w:rsidTr="003645F9">
        <w:tc>
          <w:tcPr>
            <w:tcW w:w="279" w:type="pct"/>
            <w:shd w:val="clear" w:color="auto" w:fill="1F497D"/>
          </w:tcPr>
          <w:p w14:paraId="19B1E8B8"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hint="eastAsia"/>
                <w:b/>
                <w:bCs/>
                <w:color w:val="FFFFFF" w:themeColor="background1"/>
                <w:sz w:val="20"/>
                <w:lang w:eastAsia="zh-CN"/>
              </w:rPr>
              <w:t>ID</w:t>
            </w:r>
          </w:p>
        </w:tc>
        <w:tc>
          <w:tcPr>
            <w:tcW w:w="1333" w:type="pct"/>
            <w:shd w:val="clear" w:color="auto" w:fill="1F497D"/>
          </w:tcPr>
          <w:p w14:paraId="59398BD8"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Service Times</w:t>
            </w:r>
          </w:p>
        </w:tc>
        <w:tc>
          <w:tcPr>
            <w:tcW w:w="2046" w:type="pct"/>
            <w:shd w:val="clear" w:color="auto" w:fill="1F497D"/>
          </w:tcPr>
          <w:p w14:paraId="0FB6D5BB"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Description</w:t>
            </w:r>
          </w:p>
        </w:tc>
        <w:tc>
          <w:tcPr>
            <w:tcW w:w="1342" w:type="pct"/>
            <w:shd w:val="clear" w:color="auto" w:fill="1F497D"/>
          </w:tcPr>
          <w:p w14:paraId="74322EDD"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Period</w:t>
            </w:r>
          </w:p>
        </w:tc>
      </w:tr>
      <w:tr w:rsidR="00443B1F" w:rsidRPr="006A618A" w14:paraId="667E8DFB" w14:textId="77777777" w:rsidTr="003645F9">
        <w:tc>
          <w:tcPr>
            <w:tcW w:w="279" w:type="pct"/>
          </w:tcPr>
          <w:p w14:paraId="6918BA8A"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1</w:t>
            </w:r>
          </w:p>
        </w:tc>
        <w:tc>
          <w:tcPr>
            <w:tcW w:w="1333" w:type="pct"/>
          </w:tcPr>
          <w:p w14:paraId="74B92EE0" w14:textId="77777777" w:rsidR="00443B1F" w:rsidRPr="006A618A" w:rsidRDefault="00443B1F" w:rsidP="00EB3AC1">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b/>
                <w:color w:val="000000" w:themeColor="text1"/>
                <w:sz w:val="20"/>
              </w:rPr>
              <w:t>Operation Time (Mo-Fr)</w:t>
            </w:r>
          </w:p>
        </w:tc>
        <w:tc>
          <w:tcPr>
            <w:tcW w:w="2046" w:type="pct"/>
          </w:tcPr>
          <w:p w14:paraId="7F48330B"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Time where normal operation/ support will be pro</w:t>
            </w:r>
            <w:r w:rsidR="00EB3AC1" w:rsidRPr="006A618A">
              <w:rPr>
                <w:rFonts w:ascii="BMW Group Light" w:eastAsia="BMW Type Global Regular" w:hAnsi="BMW Group Light" w:cs="BMW Group Light"/>
                <w:color w:val="000000" w:themeColor="text1"/>
                <w:sz w:val="20"/>
              </w:rPr>
              <w:t>vided. Including low</w:t>
            </w:r>
            <w:r w:rsidR="006A618A" w:rsidRPr="006A618A">
              <w:rPr>
                <w:rFonts w:ascii="BMW Group Light" w:eastAsia="BMW Type Global Regular" w:hAnsi="BMW Group Light" w:cs="BMW Group Light"/>
                <w:color w:val="000000" w:themeColor="text1"/>
                <w:sz w:val="20"/>
              </w:rPr>
              <w:t xml:space="preserve"> and medium</w:t>
            </w:r>
            <w:r w:rsidR="00EB3AC1" w:rsidRPr="006A618A">
              <w:rPr>
                <w:rFonts w:ascii="BMW Group Light" w:eastAsia="BMW Type Global Regular" w:hAnsi="BMW Group Light" w:cs="BMW Group Light"/>
                <w:color w:val="000000" w:themeColor="text1"/>
                <w:sz w:val="20"/>
              </w:rPr>
              <w:t xml:space="preserve"> </w:t>
            </w:r>
            <w:r w:rsidRPr="006A618A">
              <w:rPr>
                <w:rFonts w:ascii="BMW Group Light" w:eastAsia="BMW Type Global Regular" w:hAnsi="BMW Group Light" w:cs="BMW Group Light"/>
                <w:color w:val="000000" w:themeColor="text1"/>
                <w:sz w:val="20"/>
              </w:rPr>
              <w:t>tickets.</w:t>
            </w:r>
          </w:p>
        </w:tc>
        <w:tc>
          <w:tcPr>
            <w:tcW w:w="1342" w:type="pct"/>
          </w:tcPr>
          <w:p w14:paraId="0FDB2DF3" w14:textId="55CF5BD8" w:rsidR="00443B1F" w:rsidRPr="006A618A" w:rsidRDefault="009B43F8">
            <w:pPr>
              <w:jc w:val="left"/>
              <w:rPr>
                <w:rFonts w:ascii="BMW Group Light" w:eastAsia="BMW Type Global Regular" w:hAnsi="BMW Group Light" w:cs="BMW Group Light"/>
                <w:color w:val="000000" w:themeColor="text1"/>
                <w:sz w:val="20"/>
              </w:rPr>
            </w:pPr>
            <w:r>
              <w:rPr>
                <w:rFonts w:ascii="BMW Group Light" w:eastAsia="BMW Type Global Regular" w:hAnsi="BMW Group Light" w:cs="BMW Group Light"/>
                <w:color w:val="000000" w:themeColor="text1"/>
                <w:sz w:val="20"/>
              </w:rPr>
              <w:t>0</w:t>
            </w:r>
            <w:r w:rsidR="00F63234">
              <w:rPr>
                <w:rFonts w:ascii="BMW Group Light" w:eastAsia="BMW Type Global Regular" w:hAnsi="BMW Group Light" w:cs="BMW Group Light"/>
                <w:color w:val="000000" w:themeColor="text1"/>
                <w:sz w:val="20"/>
              </w:rPr>
              <w:t>7</w:t>
            </w:r>
            <w:r w:rsidR="00377F04">
              <w:rPr>
                <w:rFonts w:ascii="BMW Group Light" w:eastAsia="BMW Type Global Regular" w:hAnsi="BMW Group Light" w:cs="BMW Group Light"/>
                <w:color w:val="000000" w:themeColor="text1"/>
                <w:sz w:val="20"/>
              </w:rPr>
              <w:t>:</w:t>
            </w:r>
            <w:r w:rsidR="00443B1F" w:rsidRPr="006A618A">
              <w:rPr>
                <w:rFonts w:ascii="BMW Group Light" w:eastAsia="BMW Type Global Regular" w:hAnsi="BMW Group Light" w:cs="BMW Group Light"/>
                <w:color w:val="000000" w:themeColor="text1"/>
                <w:sz w:val="20"/>
              </w:rPr>
              <w:t>00-</w:t>
            </w:r>
            <w:r w:rsidR="00F63234">
              <w:rPr>
                <w:rFonts w:ascii="BMW Group Light" w:eastAsia="BMW Type Global Regular" w:hAnsi="BMW Group Light" w:cs="BMW Group Light"/>
                <w:color w:val="000000" w:themeColor="text1"/>
                <w:sz w:val="20"/>
              </w:rPr>
              <w:t>20</w:t>
            </w:r>
            <w:r w:rsidR="00377F04">
              <w:rPr>
                <w:rFonts w:ascii="BMW Group Light" w:eastAsia="BMW Type Global Regular" w:hAnsi="BMW Group Light" w:cs="BMW Group Light" w:hint="eastAsia"/>
                <w:color w:val="000000" w:themeColor="text1"/>
                <w:sz w:val="20"/>
              </w:rPr>
              <w:t>:</w:t>
            </w:r>
            <w:r w:rsidR="00443B1F" w:rsidRPr="006A618A">
              <w:rPr>
                <w:rFonts w:ascii="BMW Group Light" w:eastAsia="BMW Type Global Regular" w:hAnsi="BMW Group Light" w:cs="BMW Group Light"/>
                <w:color w:val="000000" w:themeColor="text1"/>
                <w:sz w:val="20"/>
              </w:rPr>
              <w:t>00 SIN/Beijing Time</w:t>
            </w:r>
          </w:p>
        </w:tc>
      </w:tr>
      <w:tr w:rsidR="00443B1F" w:rsidRPr="006A618A" w14:paraId="03A8A6AE" w14:textId="77777777" w:rsidTr="003645F9">
        <w:tc>
          <w:tcPr>
            <w:tcW w:w="279" w:type="pct"/>
          </w:tcPr>
          <w:p w14:paraId="2019B3B2"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2</w:t>
            </w:r>
          </w:p>
        </w:tc>
        <w:tc>
          <w:tcPr>
            <w:tcW w:w="1333" w:type="pct"/>
          </w:tcPr>
          <w:p w14:paraId="150F8184" w14:textId="77777777" w:rsidR="00443B1F" w:rsidRPr="006A618A" w:rsidRDefault="00443B1F" w:rsidP="003D2552">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b/>
                <w:color w:val="000000" w:themeColor="text1"/>
                <w:sz w:val="20"/>
              </w:rPr>
              <w:t>Extended Service (</w:t>
            </w:r>
            <w:r w:rsidRPr="006A618A">
              <w:rPr>
                <w:rFonts w:ascii="BMW Group Light" w:eastAsia="BMW Type Global Regular" w:hAnsi="BMW Group Light" w:cs="BMW Group Light" w:hint="eastAsia"/>
                <w:b/>
                <w:color w:val="000000" w:themeColor="text1"/>
                <w:sz w:val="20"/>
              </w:rPr>
              <w:t>Sa</w:t>
            </w:r>
            <w:r w:rsidRPr="006A618A">
              <w:rPr>
                <w:rFonts w:ascii="BMW Group Light" w:eastAsia="BMW Type Global Regular" w:hAnsi="BMW Group Light" w:cs="BMW Group Light"/>
                <w:b/>
                <w:color w:val="000000" w:themeColor="text1"/>
                <w:sz w:val="20"/>
              </w:rPr>
              <w:t>-</w:t>
            </w:r>
            <w:r w:rsidRPr="006A618A">
              <w:rPr>
                <w:rFonts w:ascii="BMW Group Light" w:eastAsia="BMW Type Global Regular" w:hAnsi="BMW Group Light" w:cs="BMW Group Light" w:hint="eastAsia"/>
                <w:b/>
                <w:color w:val="000000" w:themeColor="text1"/>
                <w:sz w:val="20"/>
              </w:rPr>
              <w:t>Su</w:t>
            </w:r>
            <w:r w:rsidRPr="006A618A">
              <w:rPr>
                <w:rFonts w:ascii="BMW Group Light" w:eastAsia="BMW Type Global Regular" w:hAnsi="BMW Group Light" w:cs="BMW Group Light"/>
                <w:b/>
                <w:color w:val="000000" w:themeColor="text1"/>
                <w:sz w:val="20"/>
              </w:rPr>
              <w:t>)</w:t>
            </w:r>
          </w:p>
        </w:tc>
        <w:tc>
          <w:tcPr>
            <w:tcW w:w="2046" w:type="pct"/>
          </w:tcPr>
          <w:p w14:paraId="0EE8743B" w14:textId="77777777" w:rsidR="00443B1F" w:rsidRPr="006A618A" w:rsidRDefault="00443B1F" w:rsidP="006A618A">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Service for critical</w:t>
            </w:r>
            <w:r w:rsidR="006A618A" w:rsidRPr="006A618A">
              <w:rPr>
                <w:rFonts w:ascii="BMW Group Light" w:eastAsia="BMW Type Global Regular" w:hAnsi="BMW Group Light" w:cs="BMW Group Light" w:hint="eastAsia"/>
                <w:color w:val="000000" w:themeColor="text1"/>
                <w:sz w:val="20"/>
              </w:rPr>
              <w:t xml:space="preserve"> and </w:t>
            </w:r>
            <w:r w:rsidRPr="006A618A">
              <w:rPr>
                <w:rFonts w:ascii="BMW Group Light" w:eastAsia="BMW Type Global Regular" w:hAnsi="BMW Group Light" w:cs="BMW Group Light"/>
                <w:color w:val="000000" w:themeColor="text1"/>
                <w:sz w:val="20"/>
              </w:rPr>
              <w:t>high</w:t>
            </w:r>
            <w:r w:rsidR="00EB3AC1" w:rsidRPr="006A618A">
              <w:rPr>
                <w:rFonts w:ascii="BMW Group Light" w:eastAsia="BMW Type Global Regular" w:hAnsi="BMW Group Light" w:cs="BMW Group Light"/>
                <w:color w:val="000000" w:themeColor="text1"/>
                <w:sz w:val="20"/>
              </w:rPr>
              <w:t xml:space="preserve"> </w:t>
            </w:r>
            <w:r w:rsidRPr="006A618A">
              <w:rPr>
                <w:rFonts w:ascii="BMW Group Light" w:eastAsia="BMW Type Global Regular" w:hAnsi="BMW Group Light" w:cs="BMW Group Light"/>
                <w:color w:val="000000" w:themeColor="text1"/>
                <w:sz w:val="20"/>
              </w:rPr>
              <w:t>tickets only.</w:t>
            </w:r>
          </w:p>
        </w:tc>
        <w:tc>
          <w:tcPr>
            <w:tcW w:w="1342" w:type="pct"/>
          </w:tcPr>
          <w:p w14:paraId="06BFB5A8" w14:textId="185BAE15" w:rsidR="00443B1F" w:rsidRPr="006A618A" w:rsidRDefault="00377F04" w:rsidP="003D2552">
            <w:pPr>
              <w:jc w:val="left"/>
              <w:rPr>
                <w:rFonts w:ascii="BMW Group Light" w:eastAsia="BMW Type Global Regular" w:hAnsi="BMW Group Light" w:cs="BMW Group Light"/>
                <w:color w:val="000000" w:themeColor="text1"/>
                <w:sz w:val="20"/>
              </w:rPr>
            </w:pPr>
            <w:r>
              <w:rPr>
                <w:rFonts w:ascii="BMW Group Light" w:eastAsia="BMW Type Global Regular" w:hAnsi="BMW Group Light" w:cs="BMW Group Light"/>
                <w:color w:val="000000" w:themeColor="text1"/>
                <w:sz w:val="20"/>
              </w:rPr>
              <w:t>0</w:t>
            </w:r>
            <w:r w:rsidR="00B01AC9">
              <w:rPr>
                <w:rFonts w:ascii="BMW Group Light" w:eastAsia="BMW Type Global Regular" w:hAnsi="BMW Group Light" w:cs="BMW Group Light"/>
                <w:color w:val="000000" w:themeColor="text1"/>
                <w:sz w:val="20"/>
              </w:rPr>
              <w:t>8</w:t>
            </w:r>
            <w:r>
              <w:rPr>
                <w:rFonts w:ascii="BMW Group Light" w:eastAsia="BMW Type Global Regular" w:hAnsi="BMW Group Light" w:cs="BMW Group Light"/>
                <w:color w:val="000000" w:themeColor="text1"/>
                <w:sz w:val="20"/>
              </w:rPr>
              <w:t>:</w:t>
            </w:r>
            <w:r w:rsidR="006A618A" w:rsidRPr="006A618A">
              <w:rPr>
                <w:rFonts w:ascii="BMW Group Light" w:eastAsia="BMW Type Global Regular" w:hAnsi="BMW Group Light" w:cs="BMW Group Light"/>
                <w:color w:val="000000" w:themeColor="text1"/>
                <w:sz w:val="20"/>
              </w:rPr>
              <w:t xml:space="preserve">00 </w:t>
            </w:r>
            <w:r>
              <w:rPr>
                <w:rFonts w:ascii="BMW Group Light" w:eastAsia="BMW Type Global Regular" w:hAnsi="BMW Group Light" w:cs="BMW Group Light"/>
                <w:color w:val="000000" w:themeColor="text1"/>
                <w:sz w:val="20"/>
              </w:rPr>
              <w:t>–</w:t>
            </w:r>
            <w:r w:rsidR="006A618A" w:rsidRPr="006A618A">
              <w:rPr>
                <w:rFonts w:ascii="BMW Group Light" w:eastAsia="BMW Type Global Regular" w:hAnsi="BMW Group Light" w:cs="BMW Group Light"/>
                <w:color w:val="000000" w:themeColor="text1"/>
                <w:sz w:val="20"/>
              </w:rPr>
              <w:t xml:space="preserve"> </w:t>
            </w:r>
            <w:r w:rsidR="00B01AC9">
              <w:rPr>
                <w:rFonts w:ascii="BMW Group Light" w:eastAsia="BMW Type Global Regular" w:hAnsi="BMW Group Light" w:cs="BMW Group Light"/>
                <w:color w:val="000000" w:themeColor="text1"/>
                <w:sz w:val="20"/>
              </w:rPr>
              <w:t>19</w:t>
            </w:r>
            <w:r>
              <w:rPr>
                <w:rFonts w:ascii="BMW Group Light" w:eastAsia="BMW Type Global Regular" w:hAnsi="BMW Group Light" w:cs="BMW Group Light"/>
                <w:color w:val="000000" w:themeColor="text1"/>
                <w:sz w:val="20"/>
              </w:rPr>
              <w:t>:</w:t>
            </w:r>
            <w:r w:rsidR="00443B1F" w:rsidRPr="006A618A">
              <w:rPr>
                <w:rFonts w:ascii="BMW Group Light" w:eastAsia="BMW Type Global Regular" w:hAnsi="BMW Group Light" w:cs="BMW Group Light"/>
                <w:color w:val="000000" w:themeColor="text1"/>
                <w:sz w:val="20"/>
              </w:rPr>
              <w:t>00 SIN/Beijing Time</w:t>
            </w:r>
          </w:p>
        </w:tc>
      </w:tr>
      <w:tr w:rsidR="00443B1F" w:rsidRPr="006A618A" w14:paraId="3F90AE8E" w14:textId="77777777" w:rsidTr="003645F9">
        <w:tc>
          <w:tcPr>
            <w:tcW w:w="279" w:type="pct"/>
          </w:tcPr>
          <w:p w14:paraId="780F20F9"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3</w:t>
            </w:r>
          </w:p>
        </w:tc>
        <w:tc>
          <w:tcPr>
            <w:tcW w:w="1333" w:type="pct"/>
          </w:tcPr>
          <w:p w14:paraId="7770E066" w14:textId="09ED4F39" w:rsidR="00443B1F" w:rsidRPr="006A618A" w:rsidRDefault="00443B1F" w:rsidP="003D2552">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hint="eastAsia"/>
                <w:b/>
                <w:color w:val="000000" w:themeColor="text1"/>
                <w:sz w:val="20"/>
              </w:rPr>
              <w:t>Disaster Recovery Actions</w:t>
            </w:r>
            <w:r w:rsidR="00C97A8D">
              <w:rPr>
                <w:rFonts w:ascii="BMW Group Light" w:eastAsia="BMW Type Global Regular" w:hAnsi="BMW Group Light" w:cs="BMW Group Light"/>
                <w:b/>
                <w:color w:val="000000" w:themeColor="text1"/>
                <w:sz w:val="20"/>
              </w:rPr>
              <w:t>(Critical and High ticket)</w:t>
            </w:r>
          </w:p>
        </w:tc>
        <w:tc>
          <w:tcPr>
            <w:tcW w:w="2046" w:type="pct"/>
          </w:tcPr>
          <w:p w14:paraId="405D9148"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hint="eastAsia"/>
                <w:color w:val="000000" w:themeColor="text1"/>
                <w:sz w:val="20"/>
              </w:rPr>
              <w:t>System breakdown and interruption.</w:t>
            </w:r>
          </w:p>
        </w:tc>
        <w:tc>
          <w:tcPr>
            <w:tcW w:w="1342" w:type="pct"/>
          </w:tcPr>
          <w:p w14:paraId="609B441B"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hint="eastAsia"/>
                <w:color w:val="000000" w:themeColor="text1"/>
                <w:sz w:val="20"/>
              </w:rPr>
              <w:t>24*7*365 days a year</w:t>
            </w:r>
          </w:p>
        </w:tc>
      </w:tr>
    </w:tbl>
    <w:p w14:paraId="2C8542E5" w14:textId="77777777" w:rsidR="00443B1F" w:rsidRPr="006A618A" w:rsidRDefault="00443B1F" w:rsidP="003D2552">
      <w:pPr>
        <w:jc w:val="left"/>
        <w:rPr>
          <w:rFonts w:ascii="BMW Group Light" w:hAnsi="BMW Group Light" w:cs="BMW Group Light"/>
          <w:color w:val="000000" w:themeColor="text1"/>
          <w:sz w:val="20"/>
          <w:lang w:val="en-US" w:eastAsia="zh-CN"/>
        </w:rPr>
      </w:pPr>
    </w:p>
    <w:p w14:paraId="0F6425B5"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T</w:t>
      </w:r>
      <w:r w:rsidRPr="006A618A">
        <w:rPr>
          <w:rFonts w:ascii="BMW Group Light" w:eastAsia="BMW Type Global Regular" w:hAnsi="BMW Group Light" w:cs="BMW Group Light" w:hint="eastAsia"/>
          <w:color w:val="000000" w:themeColor="text1"/>
          <w:sz w:val="20"/>
        </w:rPr>
        <w:t>able Operation time</w:t>
      </w:r>
    </w:p>
    <w:tbl>
      <w:tblPr>
        <w:tblW w:w="8686"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1E0" w:firstRow="1" w:lastRow="1" w:firstColumn="1" w:lastColumn="1" w:noHBand="0" w:noVBand="0"/>
      </w:tblPr>
      <w:tblGrid>
        <w:gridCol w:w="1851"/>
        <w:gridCol w:w="2501"/>
        <w:gridCol w:w="4334"/>
      </w:tblGrid>
      <w:tr w:rsidR="00443B1F" w:rsidRPr="006A618A" w14:paraId="043E412D" w14:textId="77777777" w:rsidTr="00363240">
        <w:trPr>
          <w:jc w:val="center"/>
        </w:trPr>
        <w:tc>
          <w:tcPr>
            <w:tcW w:w="8686" w:type="dxa"/>
            <w:gridSpan w:val="3"/>
            <w:tcBorders>
              <w:bottom w:val="single" w:sz="4" w:space="0" w:color="BFBFBF"/>
            </w:tcBorders>
            <w:shd w:val="clear" w:color="auto" w:fill="auto"/>
            <w:vAlign w:val="center"/>
          </w:tcPr>
          <w:p w14:paraId="1007546B"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Service Cluster 1 – 1</w:t>
            </w:r>
          </w:p>
        </w:tc>
      </w:tr>
      <w:tr w:rsidR="00443B1F" w:rsidRPr="006A618A" w14:paraId="674C7791" w14:textId="77777777" w:rsidTr="00363240">
        <w:trPr>
          <w:jc w:val="center"/>
        </w:trPr>
        <w:tc>
          <w:tcPr>
            <w:tcW w:w="2024" w:type="dxa"/>
            <w:shd w:val="clear" w:color="auto" w:fill="D9D9D9"/>
          </w:tcPr>
          <w:p w14:paraId="63570694"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Parameter</w:t>
            </w:r>
          </w:p>
        </w:tc>
        <w:tc>
          <w:tcPr>
            <w:tcW w:w="6662" w:type="dxa"/>
            <w:gridSpan w:val="2"/>
            <w:shd w:val="clear" w:color="auto" w:fill="D9D9D9"/>
          </w:tcPr>
          <w:p w14:paraId="1CA4548D"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Figure</w:t>
            </w:r>
          </w:p>
        </w:tc>
      </w:tr>
      <w:tr w:rsidR="00443B1F" w:rsidRPr="006A618A" w14:paraId="101639CF" w14:textId="77777777" w:rsidTr="00363240">
        <w:trPr>
          <w:trHeight w:val="353"/>
          <w:jc w:val="center"/>
        </w:trPr>
        <w:tc>
          <w:tcPr>
            <w:tcW w:w="2024" w:type="dxa"/>
            <w:shd w:val="clear" w:color="auto" w:fill="E6E6E6"/>
          </w:tcPr>
          <w:p w14:paraId="7B93E76A" w14:textId="77777777" w:rsidR="00443B1F" w:rsidRPr="006A618A" w:rsidRDefault="00363240"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Service time</w:t>
            </w:r>
          </w:p>
        </w:tc>
        <w:tc>
          <w:tcPr>
            <w:tcW w:w="2291" w:type="dxa"/>
          </w:tcPr>
          <w:p w14:paraId="7421C35E"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 xml:space="preserve">Primary Time Zone: </w:t>
            </w:r>
          </w:p>
        </w:tc>
        <w:tc>
          <w:tcPr>
            <w:tcW w:w="4371" w:type="dxa"/>
          </w:tcPr>
          <w:p w14:paraId="4E50E2B6"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ID 1,2,3 in operation time table</w:t>
            </w:r>
          </w:p>
        </w:tc>
      </w:tr>
      <w:tr w:rsidR="00443B1F" w:rsidRPr="006A618A" w14:paraId="3E3A24FB" w14:textId="77777777" w:rsidTr="00363240">
        <w:trPr>
          <w:jc w:val="center"/>
        </w:trPr>
        <w:tc>
          <w:tcPr>
            <w:tcW w:w="2024" w:type="dxa"/>
            <w:shd w:val="clear" w:color="auto" w:fill="E6E6E6"/>
          </w:tcPr>
          <w:p w14:paraId="3FB47DEF"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Availability time</w:t>
            </w:r>
          </w:p>
        </w:tc>
        <w:tc>
          <w:tcPr>
            <w:tcW w:w="6662" w:type="dxa"/>
            <w:gridSpan w:val="2"/>
            <w:tcBorders>
              <w:bottom w:val="single" w:sz="4" w:space="0" w:color="BFBFBF"/>
            </w:tcBorders>
          </w:tcPr>
          <w:p w14:paraId="0A501B76" w14:textId="77777777" w:rsidR="00443B1F" w:rsidRPr="006A618A" w:rsidRDefault="006A618A" w:rsidP="006A618A">
            <w:pPr>
              <w:jc w:val="left"/>
              <w:rPr>
                <w:rFonts w:ascii="BMW Group Light" w:hAnsi="BMW Group Light" w:cs="BMW Group Light"/>
                <w:color w:val="000000" w:themeColor="text1"/>
                <w:sz w:val="20"/>
                <w:lang w:val="en-US" w:eastAsia="zh-CN"/>
              </w:rPr>
            </w:pPr>
            <w:r w:rsidRPr="006A618A">
              <w:rPr>
                <w:rFonts w:ascii="BMW Group Light" w:hAnsi="BMW Group Light" w:cs="BMW Group Light" w:hint="eastAsia"/>
                <w:color w:val="000000" w:themeColor="text1"/>
                <w:sz w:val="20"/>
                <w:lang w:val="en-US" w:eastAsia="zh-CN"/>
              </w:rPr>
              <w:t>100</w:t>
            </w:r>
            <w:r w:rsidRPr="006A618A">
              <w:rPr>
                <w:rFonts w:ascii="BMW Group Light" w:hAnsi="BMW Group Light" w:cs="BMW Group Light"/>
                <w:color w:val="000000" w:themeColor="text1"/>
                <w:sz w:val="20"/>
                <w:lang w:val="en-US" w:eastAsia="zh-CN"/>
              </w:rPr>
              <w:t>% (Mo-</w:t>
            </w:r>
            <w:r w:rsidRPr="006A618A">
              <w:rPr>
                <w:rFonts w:ascii="BMW Group Light" w:hAnsi="BMW Group Light" w:cs="BMW Group Light" w:hint="eastAsia"/>
                <w:color w:val="000000" w:themeColor="text1"/>
                <w:sz w:val="20"/>
                <w:lang w:val="en-US" w:eastAsia="zh-CN"/>
              </w:rPr>
              <w:t>Fr</w:t>
            </w:r>
            <w:r w:rsidRPr="006A618A">
              <w:rPr>
                <w:rFonts w:ascii="BMW Group Light" w:hAnsi="BMW Group Light" w:cs="BMW Group Light"/>
                <w:color w:val="000000" w:themeColor="text1"/>
                <w:sz w:val="20"/>
                <w:lang w:val="en-US" w:eastAsia="zh-CN"/>
              </w:rPr>
              <w:t>: 0</w:t>
            </w:r>
            <w:r w:rsidRPr="006A618A">
              <w:rPr>
                <w:rFonts w:ascii="BMW Group Light" w:hAnsi="BMW Group Light" w:cs="BMW Group Light" w:hint="eastAsia"/>
                <w:color w:val="000000" w:themeColor="text1"/>
                <w:sz w:val="20"/>
                <w:lang w:val="en-US" w:eastAsia="zh-CN"/>
              </w:rPr>
              <w:t xml:space="preserve">7:00 </w:t>
            </w:r>
            <w:r w:rsidRPr="006A618A">
              <w:rPr>
                <w:rFonts w:ascii="BMW Group Light" w:hAnsi="BMW Group Light" w:cs="BMW Group Light"/>
                <w:color w:val="000000" w:themeColor="text1"/>
                <w:sz w:val="20"/>
                <w:lang w:val="en-US" w:eastAsia="zh-CN"/>
              </w:rPr>
              <w:t>–</w:t>
            </w:r>
            <w:r w:rsidRPr="006A618A">
              <w:rPr>
                <w:rFonts w:ascii="BMW Group Light" w:hAnsi="BMW Group Light" w:cs="BMW Group Light" w:hint="eastAsia"/>
                <w:color w:val="000000" w:themeColor="text1"/>
                <w:sz w:val="20"/>
                <w:lang w:val="en-US" w:eastAsia="zh-CN"/>
              </w:rPr>
              <w:t xml:space="preserve"> 20:</w:t>
            </w:r>
            <w:r w:rsidRPr="006A618A">
              <w:rPr>
                <w:rFonts w:ascii="BMW Group Light" w:hAnsi="BMW Group Light" w:cs="BMW Group Light"/>
                <w:color w:val="000000" w:themeColor="text1"/>
                <w:sz w:val="20"/>
                <w:lang w:val="en-US" w:eastAsia="zh-CN"/>
              </w:rPr>
              <w:t>00 S</w:t>
            </w:r>
            <w:r w:rsidRPr="006A618A">
              <w:rPr>
                <w:rFonts w:ascii="BMW Group Light" w:hAnsi="BMW Group Light" w:cs="BMW Group Light" w:hint="eastAsia"/>
                <w:color w:val="000000" w:themeColor="text1"/>
                <w:sz w:val="20"/>
                <w:lang w:val="en-US" w:eastAsia="zh-CN"/>
              </w:rPr>
              <w:t>N)</w:t>
            </w:r>
          </w:p>
        </w:tc>
      </w:tr>
      <w:tr w:rsidR="00443B1F" w:rsidRPr="006A618A" w14:paraId="2F3540DD" w14:textId="77777777" w:rsidTr="00363240">
        <w:trPr>
          <w:jc w:val="center"/>
        </w:trPr>
        <w:tc>
          <w:tcPr>
            <w:tcW w:w="2024" w:type="dxa"/>
            <w:shd w:val="clear" w:color="auto" w:fill="E6E6E6"/>
          </w:tcPr>
          <w:p w14:paraId="57A983FA"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C</w:t>
            </w:r>
            <w:r w:rsidRPr="006A618A">
              <w:rPr>
                <w:rFonts w:ascii="BMW Group Light" w:hAnsi="BMW Group Light" w:cs="BMW Group Light"/>
                <w:b/>
                <w:color w:val="000000" w:themeColor="text1"/>
                <w:sz w:val="20"/>
                <w:lang w:val="en-US" w:eastAsia="zh-CN"/>
              </w:rPr>
              <w:t>SLP-Name</w:t>
            </w:r>
          </w:p>
        </w:tc>
        <w:tc>
          <w:tcPr>
            <w:tcW w:w="6662" w:type="dxa"/>
            <w:gridSpan w:val="2"/>
            <w:tcBorders>
              <w:bottom w:val="single" w:sz="4" w:space="0" w:color="BFBFBF"/>
            </w:tcBorders>
          </w:tcPr>
          <w:p w14:paraId="1D390303"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b/>
                <w:color w:val="000000" w:themeColor="text1"/>
                <w:sz w:val="20"/>
                <w:lang w:val="en-US" w:eastAsia="zh-CN"/>
              </w:rPr>
              <w:t>Service Level Target</w:t>
            </w:r>
          </w:p>
        </w:tc>
      </w:tr>
      <w:tr w:rsidR="00443B1F" w:rsidRPr="006A618A" w14:paraId="19D9059D" w14:textId="77777777" w:rsidTr="00363240">
        <w:trPr>
          <w:trHeight w:val="126"/>
          <w:jc w:val="center"/>
        </w:trPr>
        <w:tc>
          <w:tcPr>
            <w:tcW w:w="2024" w:type="dxa"/>
            <w:shd w:val="clear" w:color="auto" w:fill="E6E6E6"/>
          </w:tcPr>
          <w:p w14:paraId="29062FA9"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Solution time</w:t>
            </w:r>
          </w:p>
        </w:tc>
        <w:tc>
          <w:tcPr>
            <w:tcW w:w="6662" w:type="dxa"/>
            <w:gridSpan w:val="2"/>
            <w:tcBorders>
              <w:bottom w:val="single" w:sz="4" w:space="0" w:color="BFBFBF"/>
            </w:tcBorders>
            <w:shd w:val="clear" w:color="auto" w:fill="auto"/>
          </w:tcPr>
          <w:p w14:paraId="6D5F23E9"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 xml:space="preserve">Agreed </w:t>
            </w:r>
            <w:r w:rsidR="00EB3AC1" w:rsidRPr="006A618A">
              <w:rPr>
                <w:rFonts w:ascii="BMW Group Light" w:hAnsi="BMW Group Light" w:cs="BMW Group Light"/>
                <w:color w:val="000000" w:themeColor="text1"/>
                <w:sz w:val="20"/>
                <w:lang w:val="en-US" w:eastAsia="zh-CN"/>
              </w:rPr>
              <w:t>Solution time</w:t>
            </w:r>
            <w:r w:rsidRPr="006A618A">
              <w:rPr>
                <w:rFonts w:ascii="BMW Group Light" w:hAnsi="BMW Group Light" w:cs="BMW Group Light"/>
                <w:color w:val="000000" w:themeColor="text1"/>
                <w:sz w:val="20"/>
                <w:lang w:val="en-US" w:eastAsia="zh-CN"/>
              </w:rPr>
              <w:t xml:space="preserve"> for </w:t>
            </w:r>
            <w:r w:rsidRPr="006A618A">
              <w:rPr>
                <w:rFonts w:ascii="BMW Group Light" w:hAnsi="BMW Group Light" w:cs="BMW Group Light" w:hint="eastAsia"/>
                <w:color w:val="000000" w:themeColor="text1"/>
                <w:sz w:val="20"/>
                <w:lang w:val="en-US" w:eastAsia="zh-CN"/>
              </w:rPr>
              <w:t>reaction to user service requests</w:t>
            </w:r>
            <w:r w:rsidRPr="006A618A">
              <w:rPr>
                <w:rFonts w:ascii="BMW Group Light" w:hAnsi="BMW Group Light" w:cs="BMW Group Light"/>
                <w:color w:val="000000" w:themeColor="text1"/>
                <w:sz w:val="20"/>
                <w:lang w:val="en-US" w:eastAsia="zh-CN"/>
              </w:rPr>
              <w:t>:</w:t>
            </w:r>
          </w:p>
          <w:p w14:paraId="75F1805A" w14:textId="77777777" w:rsidR="00443B1F" w:rsidRPr="006A618A" w:rsidRDefault="00443B1F" w:rsidP="003D2552">
            <w:pPr>
              <w:jc w:val="left"/>
              <w:rPr>
                <w:rFonts w:ascii="BMW Group Light" w:hAnsi="BMW Group Light" w:cs="BMW Group Light"/>
                <w:color w:val="000000" w:themeColor="text1"/>
                <w:sz w:val="20"/>
                <w:lang w:val="en-US" w:eastAsia="zh-CN"/>
              </w:rPr>
            </w:pPr>
          </w:p>
          <w:tbl>
            <w:tblPr>
              <w:tblW w:w="6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7"/>
              <w:gridCol w:w="3864"/>
              <w:gridCol w:w="1627"/>
            </w:tblGrid>
            <w:tr w:rsidR="00776685" w:rsidRPr="006A618A" w14:paraId="39F4C213" w14:textId="4F2ECA2C" w:rsidTr="00D77155">
              <w:tc>
                <w:tcPr>
                  <w:tcW w:w="1007" w:type="dxa"/>
                  <w:vAlign w:val="center"/>
                </w:tcPr>
                <w:p w14:paraId="4CD5ED50" w14:textId="77777777" w:rsidR="00776685" w:rsidRPr="006A618A" w:rsidRDefault="00776685" w:rsidP="00776685">
                  <w:pPr>
                    <w:jc w:val="left"/>
                    <w:rPr>
                      <w:rFonts w:ascii="BMW Group Light" w:hAnsi="BMW Group Light" w:cs="BMW Group Light"/>
                      <w:b/>
                      <w:bCs/>
                      <w:color w:val="000000" w:themeColor="text1"/>
                      <w:sz w:val="20"/>
                      <w:lang w:val="en-US" w:eastAsia="zh-CN"/>
                    </w:rPr>
                  </w:pPr>
                  <w:r w:rsidRPr="006A618A">
                    <w:rPr>
                      <w:rFonts w:ascii="BMW Group Light" w:hAnsi="BMW Group Light" w:cs="BMW Group Light"/>
                      <w:b/>
                      <w:bCs/>
                      <w:color w:val="000000" w:themeColor="text1"/>
                      <w:sz w:val="20"/>
                      <w:lang w:val="en-US" w:eastAsia="zh-CN"/>
                    </w:rPr>
                    <w:t>Priority</w:t>
                  </w:r>
                </w:p>
              </w:tc>
              <w:tc>
                <w:tcPr>
                  <w:tcW w:w="3864" w:type="dxa"/>
                  <w:vAlign w:val="center"/>
                </w:tcPr>
                <w:p w14:paraId="45FDF034" w14:textId="1032175A" w:rsidR="00776685" w:rsidRPr="006A618A" w:rsidRDefault="00776685" w:rsidP="00776685">
                  <w:pPr>
                    <w:jc w:val="left"/>
                    <w:rPr>
                      <w:rFonts w:ascii="BMW Group Light" w:hAnsi="BMW Group Light" w:cs="BMW Group Light"/>
                      <w:b/>
                      <w:bCs/>
                      <w:color w:val="000000" w:themeColor="text1"/>
                      <w:sz w:val="20"/>
                      <w:lang w:val="en-US" w:eastAsia="zh-CN"/>
                    </w:rPr>
                  </w:pPr>
                  <w:r w:rsidRPr="00776685">
                    <w:rPr>
                      <w:rFonts w:ascii="BMW Group Light" w:hAnsi="BMW Group Light" w:cs="BMW Group Light"/>
                      <w:b/>
                      <w:bCs/>
                      <w:color w:val="000000" w:themeColor="text1"/>
                      <w:sz w:val="20"/>
                      <w:lang w:val="en-US" w:eastAsia="zh-CN"/>
                    </w:rPr>
                    <w:t>Issue Description</w:t>
                  </w:r>
                </w:p>
              </w:tc>
              <w:tc>
                <w:tcPr>
                  <w:tcW w:w="1627" w:type="dxa"/>
                  <w:vAlign w:val="center"/>
                </w:tcPr>
                <w:p w14:paraId="43AE1D1E" w14:textId="5B06573A" w:rsidR="00776685" w:rsidRPr="006A618A" w:rsidRDefault="00776685" w:rsidP="00776685">
                  <w:pPr>
                    <w:jc w:val="left"/>
                    <w:rPr>
                      <w:rFonts w:ascii="BMW Group Light" w:hAnsi="BMW Group Light" w:cs="BMW Group Light"/>
                      <w:b/>
                      <w:bCs/>
                      <w:color w:val="000000" w:themeColor="text1"/>
                      <w:sz w:val="20"/>
                      <w:lang w:val="en-US" w:eastAsia="zh-CN"/>
                    </w:rPr>
                  </w:pPr>
                  <w:r w:rsidRPr="006A618A">
                    <w:rPr>
                      <w:rFonts w:ascii="BMW Group Light" w:hAnsi="BMW Group Light" w:cs="BMW Group Light"/>
                      <w:b/>
                      <w:bCs/>
                      <w:color w:val="000000" w:themeColor="text1"/>
                      <w:sz w:val="20"/>
                      <w:lang w:val="en-US" w:eastAsia="zh-CN"/>
                    </w:rPr>
                    <w:t>Solution time</w:t>
                  </w:r>
                </w:p>
              </w:tc>
            </w:tr>
            <w:tr w:rsidR="00776685" w:rsidRPr="006A618A" w14:paraId="230E78C4" w14:textId="41627181" w:rsidTr="00D77155">
              <w:tc>
                <w:tcPr>
                  <w:tcW w:w="1007" w:type="dxa"/>
                  <w:vAlign w:val="center"/>
                </w:tcPr>
                <w:p w14:paraId="7DC61BCE"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Critical</w:t>
                  </w:r>
                </w:p>
              </w:tc>
              <w:tc>
                <w:tcPr>
                  <w:tcW w:w="3864" w:type="dxa"/>
                </w:tcPr>
                <w:p w14:paraId="3425A3ED" w14:textId="30AFD80C" w:rsidR="00776685" w:rsidRPr="006A618A" w:rsidRDefault="00776685" w:rsidP="00776685">
                  <w:pPr>
                    <w:jc w:val="left"/>
                    <w:rPr>
                      <w:rFonts w:ascii="BMW Group Light" w:hAnsi="BMW Group Light" w:cs="BMW Group Light"/>
                      <w:color w:val="000000" w:themeColor="text1"/>
                      <w:sz w:val="20"/>
                      <w:lang w:val="en-US" w:eastAsia="zh-CN"/>
                    </w:rPr>
                  </w:pPr>
                  <w:r w:rsidRPr="003C7B5B">
                    <w:t>Critical system issues causing the stoppage of key business operations</w:t>
                  </w:r>
                </w:p>
              </w:tc>
              <w:tc>
                <w:tcPr>
                  <w:tcW w:w="1627" w:type="dxa"/>
                  <w:vAlign w:val="center"/>
                </w:tcPr>
                <w:p w14:paraId="56B4F50C" w14:textId="4217498F"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1</w:t>
                  </w:r>
                  <w:r w:rsidR="00776685" w:rsidRPr="006A618A">
                    <w:rPr>
                      <w:rFonts w:ascii="BMW Group Light" w:hAnsi="BMW Group Light" w:cs="BMW Group Light"/>
                      <w:color w:val="000000" w:themeColor="text1"/>
                      <w:sz w:val="20"/>
                      <w:lang w:val="en-US" w:eastAsia="zh-CN"/>
                    </w:rPr>
                    <w:t>H</w:t>
                  </w:r>
                  <w:r w:rsidR="00776685" w:rsidRPr="006A618A">
                    <w:rPr>
                      <w:rFonts w:ascii="BMW Group Light" w:hAnsi="BMW Group Light" w:cs="BMW Group Light" w:hint="eastAsia"/>
                      <w:color w:val="000000" w:themeColor="text1"/>
                      <w:sz w:val="20"/>
                      <w:lang w:val="en-US" w:eastAsia="zh-CN"/>
                    </w:rPr>
                    <w:t>our</w:t>
                  </w:r>
                </w:p>
              </w:tc>
            </w:tr>
            <w:tr w:rsidR="00776685" w:rsidRPr="006A618A" w14:paraId="138BD820" w14:textId="10474FD9" w:rsidTr="00D77155">
              <w:tc>
                <w:tcPr>
                  <w:tcW w:w="1007" w:type="dxa"/>
                  <w:vAlign w:val="center"/>
                </w:tcPr>
                <w:p w14:paraId="7D3BBD7C"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High</w:t>
                  </w:r>
                </w:p>
              </w:tc>
              <w:tc>
                <w:tcPr>
                  <w:tcW w:w="3864" w:type="dxa"/>
                </w:tcPr>
                <w:p w14:paraId="77E1266B" w14:textId="4F45EB33" w:rsidR="00776685" w:rsidRPr="006A618A" w:rsidRDefault="00776685" w:rsidP="00776685">
                  <w:pPr>
                    <w:jc w:val="left"/>
                    <w:rPr>
                      <w:rFonts w:ascii="BMW Group Light" w:hAnsi="BMW Group Light" w:cs="BMW Group Light"/>
                      <w:color w:val="000000" w:themeColor="text1"/>
                      <w:sz w:val="20"/>
                      <w:lang w:val="en-US" w:eastAsia="zh-CN"/>
                    </w:rPr>
                  </w:pPr>
                  <w:r w:rsidRPr="003C7B5B">
                    <w:t>Major system issues causing the partial stoppage or significant delay  of key business operations</w:t>
                  </w:r>
                </w:p>
              </w:tc>
              <w:tc>
                <w:tcPr>
                  <w:tcW w:w="1627" w:type="dxa"/>
                  <w:vAlign w:val="center"/>
                </w:tcPr>
                <w:p w14:paraId="12C10F8F" w14:textId="1762098F"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4</w:t>
                  </w:r>
                  <w:r w:rsidR="00776685" w:rsidRPr="006A618A">
                    <w:rPr>
                      <w:rFonts w:ascii="BMW Group Light" w:hAnsi="BMW Group Light" w:cs="BMW Group Light" w:hint="eastAsia"/>
                      <w:color w:val="000000" w:themeColor="text1"/>
                      <w:sz w:val="20"/>
                      <w:lang w:val="en-US" w:eastAsia="zh-CN"/>
                    </w:rPr>
                    <w:t>Hour</w:t>
                  </w:r>
                </w:p>
              </w:tc>
            </w:tr>
            <w:tr w:rsidR="00776685" w:rsidRPr="006A618A" w14:paraId="3D0B13B3" w14:textId="120BA602" w:rsidTr="00D77155">
              <w:tc>
                <w:tcPr>
                  <w:tcW w:w="1007" w:type="dxa"/>
                  <w:vAlign w:val="center"/>
                </w:tcPr>
                <w:p w14:paraId="76EF03D6"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Medium</w:t>
                  </w:r>
                </w:p>
              </w:tc>
              <w:tc>
                <w:tcPr>
                  <w:tcW w:w="3864" w:type="dxa"/>
                </w:tcPr>
                <w:p w14:paraId="4A731C22" w14:textId="303A5314" w:rsidR="00776685" w:rsidRPr="006A618A" w:rsidRDefault="00776685" w:rsidP="00776685">
                  <w:pPr>
                    <w:jc w:val="left"/>
                    <w:rPr>
                      <w:rFonts w:ascii="BMW Group Light" w:hAnsi="BMW Group Light" w:cs="BMW Group Light"/>
                      <w:color w:val="000000" w:themeColor="text1"/>
                      <w:sz w:val="20"/>
                      <w:lang w:val="en-US" w:eastAsia="zh-CN"/>
                    </w:rPr>
                  </w:pPr>
                  <w:r w:rsidRPr="003C7B5B">
                    <w:t>Major issues impacting the key business operations without causing stoppage</w:t>
                  </w:r>
                </w:p>
              </w:tc>
              <w:tc>
                <w:tcPr>
                  <w:tcW w:w="1627" w:type="dxa"/>
                  <w:vAlign w:val="center"/>
                </w:tcPr>
                <w:p w14:paraId="799270F5" w14:textId="7EEF8843"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8</w:t>
                  </w:r>
                  <w:r w:rsidR="00776685" w:rsidRPr="006A618A">
                    <w:rPr>
                      <w:rFonts w:ascii="BMW Group Light" w:hAnsi="BMW Group Light" w:cs="BMW Group Light" w:hint="eastAsia"/>
                      <w:color w:val="000000" w:themeColor="text1"/>
                      <w:sz w:val="20"/>
                      <w:lang w:val="en-US" w:eastAsia="zh-CN"/>
                    </w:rPr>
                    <w:t xml:space="preserve"> Hour</w:t>
                  </w:r>
                </w:p>
              </w:tc>
            </w:tr>
            <w:tr w:rsidR="00776685" w:rsidRPr="006A618A" w14:paraId="17A23E3F" w14:textId="7D136074" w:rsidTr="00D77155">
              <w:tc>
                <w:tcPr>
                  <w:tcW w:w="1007" w:type="dxa"/>
                  <w:vAlign w:val="center"/>
                </w:tcPr>
                <w:p w14:paraId="6CFFA193"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Low</w:t>
                  </w:r>
                </w:p>
              </w:tc>
              <w:tc>
                <w:tcPr>
                  <w:tcW w:w="3864" w:type="dxa"/>
                </w:tcPr>
                <w:p w14:paraId="25E685A8" w14:textId="1FF90D13" w:rsidR="00776685" w:rsidRPr="006A618A" w:rsidRDefault="00776685" w:rsidP="00776685">
                  <w:pPr>
                    <w:jc w:val="left"/>
                    <w:rPr>
                      <w:rFonts w:ascii="BMW Group Light" w:hAnsi="BMW Group Light" w:cs="BMW Group Light"/>
                      <w:color w:val="000000" w:themeColor="text1"/>
                      <w:sz w:val="20"/>
                      <w:lang w:val="en-US" w:eastAsia="zh-CN"/>
                    </w:rPr>
                  </w:pPr>
                  <w:r w:rsidRPr="003C7B5B">
                    <w:t>Minor system issues with insignificant impact on the key business operations</w:t>
                  </w:r>
                </w:p>
              </w:tc>
              <w:tc>
                <w:tcPr>
                  <w:tcW w:w="1627" w:type="dxa"/>
                  <w:vAlign w:val="center"/>
                </w:tcPr>
                <w:p w14:paraId="7C5480E1" w14:textId="55316A5E"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33</w:t>
                  </w:r>
                  <w:r w:rsidR="00776685" w:rsidRPr="006A618A">
                    <w:rPr>
                      <w:rFonts w:ascii="BMW Group Light" w:hAnsi="BMW Group Light" w:cs="BMW Group Light" w:hint="eastAsia"/>
                      <w:color w:val="000000" w:themeColor="text1"/>
                      <w:sz w:val="20"/>
                      <w:lang w:val="en-US" w:eastAsia="zh-CN"/>
                    </w:rPr>
                    <w:t xml:space="preserve"> Hour</w:t>
                  </w:r>
                </w:p>
              </w:tc>
            </w:tr>
          </w:tbl>
          <w:p w14:paraId="463AC3EA"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 xml:space="preserve">Agreed </w:t>
            </w:r>
            <w:r w:rsidR="00D12B0A" w:rsidRPr="006A618A">
              <w:rPr>
                <w:rFonts w:ascii="BMW Group Light" w:hAnsi="BMW Group Light" w:cs="BMW Group Light"/>
                <w:color w:val="000000" w:themeColor="text1"/>
                <w:sz w:val="20"/>
                <w:lang w:val="en-US" w:eastAsia="zh-CN"/>
              </w:rPr>
              <w:t>Solution time</w:t>
            </w:r>
            <w:r w:rsidRPr="006A618A">
              <w:rPr>
                <w:rFonts w:ascii="BMW Group Light" w:hAnsi="BMW Group Light" w:cs="BMW Group Light"/>
                <w:color w:val="000000" w:themeColor="text1"/>
                <w:sz w:val="20"/>
                <w:lang w:val="en-US" w:eastAsia="zh-CN"/>
              </w:rPr>
              <w:t xml:space="preserve"> for </w:t>
            </w:r>
            <w:r w:rsidRPr="006A618A">
              <w:rPr>
                <w:rFonts w:ascii="BMW Group Light" w:hAnsi="BMW Group Light" w:cs="BMW Group Light" w:hint="eastAsia"/>
                <w:color w:val="000000" w:themeColor="text1"/>
                <w:sz w:val="20"/>
                <w:lang w:val="en-US" w:eastAsia="zh-CN"/>
              </w:rPr>
              <w:t>System Interruption and Breakdown</w:t>
            </w:r>
            <w:r w:rsidRPr="006A618A">
              <w:rPr>
                <w:rFonts w:ascii="BMW Group Light" w:hAnsi="BMW Group Light" w:cs="BMW Group Light"/>
                <w:color w:val="000000" w:themeColor="text1"/>
                <w:sz w:val="20"/>
                <w:lang w:val="en-US" w:eastAsia="zh-CN"/>
              </w:rPr>
              <w:t>:</w:t>
            </w:r>
            <w:r w:rsidRPr="006A618A">
              <w:rPr>
                <w:rFonts w:ascii="BMW Group Light" w:hAnsi="BMW Group Light" w:cs="BMW Group Light" w:hint="eastAsia"/>
                <w:color w:val="000000" w:themeColor="text1"/>
                <w:sz w:val="20"/>
                <w:lang w:val="en-US" w:eastAsia="zh-CN"/>
              </w:rPr>
              <w:t xml:space="preserve"> </w:t>
            </w:r>
          </w:p>
          <w:p w14:paraId="577AB75B"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hint="eastAsia"/>
                <w:color w:val="000000" w:themeColor="text1"/>
                <w:sz w:val="20"/>
                <w:lang w:val="en-US" w:eastAsia="zh-CN"/>
              </w:rPr>
              <w:lastRenderedPageBreak/>
              <w:t>Since the VENDOR should have data backup plan for such incident, the service should be recovered within 1 Hour after breakdown.</w:t>
            </w:r>
          </w:p>
        </w:tc>
      </w:tr>
    </w:tbl>
    <w:p w14:paraId="35B90C90" w14:textId="77777777" w:rsidR="00443B1F" w:rsidRPr="006A618A"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6A618A">
        <w:rPr>
          <w:rFonts w:ascii="BMW Group Light" w:eastAsia="BMW Type Global Regular" w:hAnsi="BMW Group Light" w:cs="BMW Group Light"/>
          <w:color w:val="000000" w:themeColor="text1"/>
          <w:sz w:val="20"/>
          <w:lang w:eastAsia="zh-CN"/>
        </w:rPr>
        <w:lastRenderedPageBreak/>
        <w:t>Quality Assurance</w:t>
      </w:r>
      <w:bookmarkEnd w:id="378"/>
    </w:p>
    <w:p w14:paraId="1723B074" w14:textId="77777777" w:rsidR="00443B1F" w:rsidRPr="006A618A" w:rsidRDefault="00443B1F" w:rsidP="00363240">
      <w:pPr>
        <w:jc w:val="left"/>
        <w:rPr>
          <w:rFonts w:ascii="BMW Group Light" w:hAnsi="BMW Group Light" w:cs="BMW Group Light"/>
          <w:color w:val="000000" w:themeColor="text1"/>
          <w:sz w:val="20"/>
          <w:lang w:eastAsia="zh-CN"/>
        </w:rPr>
      </w:pPr>
      <w:r w:rsidRPr="006A618A">
        <w:rPr>
          <w:rFonts w:ascii="BMW Group Light" w:hAnsi="BMW Group Light" w:cs="BMW Group Light"/>
          <w:color w:val="000000" w:themeColor="text1"/>
          <w:sz w:val="20"/>
          <w:lang w:eastAsia="zh-CN"/>
        </w:rPr>
        <w:t>Supplier should design or support designing test strategy with BMW project team: system test, integration test, UAT, performance test, penetration test, stability test, production test before go-live and other necessary test activities related with concerned system.</w:t>
      </w:r>
    </w:p>
    <w:p w14:paraId="4F351833" w14:textId="77777777" w:rsidR="00443B1F" w:rsidRPr="00F506EE" w:rsidRDefault="00443B1F" w:rsidP="00363240">
      <w:pPr>
        <w:jc w:val="left"/>
        <w:rPr>
          <w:rFonts w:ascii="BMW Group Light" w:hAnsi="BMW Group Light" w:cs="BMW Group Light"/>
          <w:color w:val="000000" w:themeColor="text1"/>
          <w:sz w:val="20"/>
          <w:lang w:eastAsia="zh-CN"/>
        </w:rPr>
      </w:pPr>
      <w:r w:rsidRPr="006A618A">
        <w:rPr>
          <w:rFonts w:ascii="BMW Group Light" w:hAnsi="BMW Group Light" w:cs="BMW Group Light"/>
          <w:color w:val="000000" w:themeColor="text1"/>
          <w:sz w:val="20"/>
          <w:lang w:eastAsia="zh-CN"/>
        </w:rPr>
        <w:t>Write test case for product system test and integration test, support test case review for UAT test,</w:t>
      </w:r>
      <w:r w:rsidRPr="00F506EE">
        <w:rPr>
          <w:rFonts w:ascii="BMW Group Light" w:hAnsi="BMW Group Light" w:cs="BMW Group Light"/>
          <w:color w:val="000000" w:themeColor="text1"/>
          <w:sz w:val="20"/>
          <w:lang w:eastAsia="zh-CN"/>
        </w:rPr>
        <w:t xml:space="preserve"> and provide support to performance test, penetration test, stability test, production test before go-live and other necessary test activities related with concerned system.</w:t>
      </w:r>
    </w:p>
    <w:p w14:paraId="42EE2FFF"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Warranty</w:t>
      </w:r>
    </w:p>
    <w:p w14:paraId="46B430D0" w14:textId="77777777" w:rsidR="00443B1F" w:rsidRPr="00F506EE" w:rsidRDefault="00B0600B"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Application operation support warranty period: </w:t>
      </w:r>
      <w:r w:rsidR="00443B1F" w:rsidRPr="00F506EE">
        <w:rPr>
          <w:rFonts w:ascii="BMW Group Light" w:hAnsi="BMW Group Light" w:cs="BMW Group Light"/>
          <w:color w:val="000000" w:themeColor="text1"/>
          <w:sz w:val="20"/>
          <w:lang w:eastAsia="zh-CN"/>
        </w:rPr>
        <w:t xml:space="preserve">6 month warranty period after </w:t>
      </w:r>
      <w:r w:rsidRPr="00F506EE">
        <w:rPr>
          <w:rFonts w:ascii="BMW Group Light" w:hAnsi="BMW Group Light" w:cs="BMW Group Light"/>
          <w:color w:val="000000" w:themeColor="text1"/>
          <w:sz w:val="20"/>
          <w:lang w:eastAsia="zh-CN"/>
        </w:rPr>
        <w:t xml:space="preserve">the last sprint </w:t>
      </w:r>
      <w:r w:rsidR="00443B1F" w:rsidRPr="00F506EE">
        <w:rPr>
          <w:rFonts w:ascii="BMW Group Light" w:hAnsi="BMW Group Light" w:cs="BMW Group Light"/>
          <w:color w:val="000000" w:themeColor="text1"/>
          <w:sz w:val="20"/>
          <w:lang w:eastAsia="zh-CN"/>
        </w:rPr>
        <w:t>go-live</w:t>
      </w:r>
    </w:p>
    <w:p w14:paraId="09C179FA"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Trouble shooting and bug fix for free during the warranty period</w:t>
      </w:r>
    </w:p>
    <w:p w14:paraId="5E711A33"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379" w:name="_Toc475713716"/>
      <w:r w:rsidRPr="00F506EE">
        <w:rPr>
          <w:rFonts w:ascii="BMW Group Light" w:eastAsia="BMW Type Global Regular" w:hAnsi="BMW Group Light" w:cs="BMW Group Light"/>
          <w:color w:val="000000" w:themeColor="text1"/>
          <w:sz w:val="20"/>
          <w:lang w:eastAsia="zh-CN"/>
        </w:rPr>
        <w:t>Server hosting</w:t>
      </w:r>
      <w:bookmarkEnd w:id="379"/>
    </w:p>
    <w:p w14:paraId="34070114"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Target system should be hosted internally at the BMW Group China Data Centre or BMW authorized data </w:t>
      </w:r>
      <w:proofErr w:type="spellStart"/>
      <w:r w:rsidRPr="00F506EE">
        <w:rPr>
          <w:rFonts w:ascii="BMW Group Light" w:hAnsi="BMW Group Light" w:cs="BMW Group Light"/>
          <w:color w:val="000000" w:themeColor="text1"/>
          <w:sz w:val="20"/>
          <w:lang w:eastAsia="zh-CN"/>
        </w:rPr>
        <w:t>center</w:t>
      </w:r>
      <w:proofErr w:type="spellEnd"/>
      <w:r w:rsidRPr="00F506EE">
        <w:rPr>
          <w:rFonts w:ascii="BMW Group Light" w:hAnsi="BMW Group Light" w:cs="BMW Group Light"/>
          <w:color w:val="000000" w:themeColor="text1"/>
          <w:sz w:val="20"/>
          <w:lang w:eastAsia="zh-CN"/>
        </w:rPr>
        <w:t>, or can be deployed to BMW private cloud.</w:t>
      </w:r>
    </w:p>
    <w:p w14:paraId="0BC11AFC"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vendor should supply the infrastructure solution.</w:t>
      </w:r>
    </w:p>
    <w:p w14:paraId="0A34EA4D"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vendor should support for the infrastructure setup.</w:t>
      </w:r>
    </w:p>
    <w:p w14:paraId="2B0D3AA8"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380" w:name="_Toc521048262"/>
      <w:bookmarkStart w:id="381" w:name="_Toc469815486"/>
      <w:bookmarkStart w:id="382" w:name="_Toc494096182"/>
      <w:bookmarkStart w:id="383" w:name="_Toc76541689"/>
      <w:bookmarkStart w:id="384" w:name="OLE_LINK51"/>
      <w:bookmarkStart w:id="385" w:name="OLE_LINK52"/>
      <w:r w:rsidRPr="00F506EE">
        <w:rPr>
          <w:rFonts w:ascii="BMW Group Light" w:eastAsia="BMW Type Global Regular" w:hAnsi="BMW Group Light" w:cs="BMW Group Light"/>
          <w:color w:val="000000" w:themeColor="text1"/>
          <w:sz w:val="20"/>
          <w:lang w:eastAsia="zh-CN"/>
        </w:rPr>
        <w:t>Business Continuity and Emergency Management</w:t>
      </w:r>
      <w:bookmarkEnd w:id="380"/>
    </w:p>
    <w:p w14:paraId="358FF8BA"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Supplier shall maintain a Business Continuity and Disaster Recovery Plan (BC/DRP), and implement such plan in the event of any unplanned interruption of the Services, through which Supplier will be able to perform its obligations (including service level agreements) with minimal disruptions or delays.  Supplier agrees to deliver a copy of its executive summary of the BC/DRP for the Services upon request, and maintain and exercise the BC/DRP at regular intervals (no less frequently than annually), and will provide BMW AFC with documented results of the BC/DRP tests that relate to the Services provided.  Supplier shall immediately notify BMW AFC of any disaster or other event in which the BC/DRP </w:t>
      </w:r>
      <w:r w:rsidR="006A618A">
        <w:rPr>
          <w:rFonts w:ascii="BMW Group Light" w:hAnsi="BMW Group Light" w:cs="BMW Group Light"/>
          <w:color w:val="000000" w:themeColor="text1"/>
          <w:sz w:val="20"/>
          <w:lang w:eastAsia="zh-CN"/>
        </w:rPr>
        <w:t>is activated.</w:t>
      </w:r>
    </w:p>
    <w:p w14:paraId="6F45CC29"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In case of incident or emergency, escalation matrix is as below:</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694"/>
        <w:gridCol w:w="3330"/>
      </w:tblGrid>
      <w:tr w:rsidR="00443B1F" w:rsidRPr="00F506EE" w14:paraId="793AA096" w14:textId="77777777" w:rsidTr="006D0AF6">
        <w:tc>
          <w:tcPr>
            <w:tcW w:w="2430" w:type="dxa"/>
            <w:shd w:val="clear" w:color="auto" w:fill="000000"/>
          </w:tcPr>
          <w:p w14:paraId="63B643DE"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Issues Unresolved for</w:t>
            </w:r>
          </w:p>
        </w:tc>
        <w:tc>
          <w:tcPr>
            <w:tcW w:w="2694" w:type="dxa"/>
            <w:shd w:val="clear" w:color="auto" w:fill="000000"/>
          </w:tcPr>
          <w:p w14:paraId="625688F8"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Escalation Level</w:t>
            </w:r>
          </w:p>
        </w:tc>
        <w:tc>
          <w:tcPr>
            <w:tcW w:w="3330" w:type="dxa"/>
            <w:shd w:val="clear" w:color="auto" w:fill="000000"/>
          </w:tcPr>
          <w:p w14:paraId="2CD16C75"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Contact Person</w:t>
            </w:r>
          </w:p>
        </w:tc>
      </w:tr>
      <w:tr w:rsidR="00443B1F" w:rsidRPr="00F506EE" w14:paraId="2CBE399D" w14:textId="77777777" w:rsidTr="006D0AF6">
        <w:tc>
          <w:tcPr>
            <w:tcW w:w="2430" w:type="dxa"/>
            <w:shd w:val="clear" w:color="auto" w:fill="auto"/>
          </w:tcPr>
          <w:p w14:paraId="592FA3C2"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 xml:space="preserve">1 Day </w:t>
            </w:r>
          </w:p>
        </w:tc>
        <w:tc>
          <w:tcPr>
            <w:tcW w:w="2694" w:type="dxa"/>
            <w:shd w:val="clear" w:color="auto" w:fill="auto"/>
          </w:tcPr>
          <w:p w14:paraId="13AA40B1"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IT Operation Manager</w:t>
            </w:r>
          </w:p>
        </w:tc>
        <w:tc>
          <w:tcPr>
            <w:tcW w:w="3330" w:type="dxa"/>
            <w:shd w:val="clear" w:color="auto" w:fill="auto"/>
          </w:tcPr>
          <w:p w14:paraId="05807968" w14:textId="77777777" w:rsidR="00443B1F" w:rsidRPr="00F506EE" w:rsidRDefault="00B0600B"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Peter.</w:t>
            </w:r>
            <w:r w:rsidR="00443B1F" w:rsidRPr="00F506EE">
              <w:rPr>
                <w:rFonts w:ascii="BMW Group Light" w:hAnsi="BMW Group Light" w:cs="BMW Group Light"/>
                <w:color w:val="000000" w:themeColor="text1"/>
                <w:sz w:val="20"/>
                <w:lang w:val="de-DE" w:eastAsia="zh-CN"/>
              </w:rPr>
              <w:t>Han@BMW.com</w:t>
            </w:r>
          </w:p>
        </w:tc>
      </w:tr>
      <w:tr w:rsidR="00443B1F" w:rsidRPr="00F506EE" w14:paraId="30FD87DB" w14:textId="77777777" w:rsidTr="006D0AF6">
        <w:tc>
          <w:tcPr>
            <w:tcW w:w="2430" w:type="dxa"/>
            <w:shd w:val="clear" w:color="auto" w:fill="auto"/>
          </w:tcPr>
          <w:p w14:paraId="18B503AB"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 xml:space="preserve">3 Days </w:t>
            </w:r>
          </w:p>
        </w:tc>
        <w:tc>
          <w:tcPr>
            <w:tcW w:w="2694" w:type="dxa"/>
            <w:shd w:val="clear" w:color="auto" w:fill="auto"/>
          </w:tcPr>
          <w:p w14:paraId="735A8378" w14:textId="77777777" w:rsidR="00443B1F" w:rsidRPr="00F506EE" w:rsidRDefault="00443B1F" w:rsidP="003D2552">
            <w:pPr>
              <w:jc w:val="left"/>
              <w:rPr>
                <w:rFonts w:ascii="BMW Group Light" w:hAnsi="BMW Group Light" w:cs="BMW Group Light"/>
                <w:color w:val="000000" w:themeColor="text1"/>
                <w:sz w:val="20"/>
                <w:lang w:val="de-DE" w:eastAsia="zh-CN"/>
              </w:rPr>
            </w:pPr>
            <w:bookmarkStart w:id="386" w:name="OLE_LINK4"/>
            <w:r w:rsidRPr="00F506EE">
              <w:rPr>
                <w:rFonts w:ascii="BMW Group Light" w:hAnsi="BMW Group Light" w:cs="BMW Group Light"/>
                <w:color w:val="000000" w:themeColor="text1"/>
                <w:sz w:val="20"/>
                <w:lang w:val="de-DE" w:eastAsia="zh-CN"/>
              </w:rPr>
              <w:t xml:space="preserve">IT Manager </w:t>
            </w:r>
            <w:bookmarkEnd w:id="386"/>
          </w:p>
        </w:tc>
        <w:tc>
          <w:tcPr>
            <w:tcW w:w="3330" w:type="dxa"/>
            <w:shd w:val="clear" w:color="auto" w:fill="auto"/>
          </w:tcPr>
          <w:p w14:paraId="72729651" w14:textId="77777777" w:rsidR="00443B1F" w:rsidRPr="00F506EE" w:rsidRDefault="00B0600B"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Cathy.Chen</w:t>
            </w:r>
            <w:r w:rsidR="00443B1F" w:rsidRPr="00F506EE">
              <w:rPr>
                <w:rFonts w:ascii="BMW Group Light" w:hAnsi="BMW Group Light" w:cs="BMW Group Light"/>
                <w:color w:val="000000" w:themeColor="text1"/>
                <w:sz w:val="20"/>
                <w:lang w:val="en-US" w:eastAsia="zh-CN"/>
              </w:rPr>
              <w:t>@BMW.com</w:t>
            </w:r>
          </w:p>
        </w:tc>
      </w:tr>
      <w:tr w:rsidR="00443B1F" w:rsidRPr="00F506EE" w14:paraId="6337F368" w14:textId="77777777" w:rsidTr="006D0AF6">
        <w:tc>
          <w:tcPr>
            <w:tcW w:w="2430" w:type="dxa"/>
            <w:shd w:val="clear" w:color="auto" w:fill="auto"/>
          </w:tcPr>
          <w:p w14:paraId="09519BBA" w14:textId="77777777" w:rsidR="00443B1F" w:rsidRPr="00F506EE" w:rsidRDefault="00443B1F"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 xml:space="preserve">5 Days </w:t>
            </w:r>
          </w:p>
        </w:tc>
        <w:tc>
          <w:tcPr>
            <w:tcW w:w="2694" w:type="dxa"/>
            <w:shd w:val="clear" w:color="auto" w:fill="auto"/>
          </w:tcPr>
          <w:p w14:paraId="1ACFE6C5" w14:textId="6DAA0982" w:rsidR="00443B1F" w:rsidRPr="00F506EE" w:rsidRDefault="00B50B6D">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 xml:space="preserve">Senior Manager </w:t>
            </w:r>
            <w:r w:rsidR="00443B1F" w:rsidRPr="00F506EE">
              <w:rPr>
                <w:rFonts w:ascii="BMW Group Light" w:hAnsi="BMW Group Light" w:cs="BMW Group Light"/>
                <w:color w:val="000000" w:themeColor="text1"/>
                <w:sz w:val="20"/>
                <w:lang w:val="en-US" w:eastAsia="zh-CN"/>
              </w:rPr>
              <w:t xml:space="preserve">IT </w:t>
            </w:r>
          </w:p>
        </w:tc>
        <w:tc>
          <w:tcPr>
            <w:tcW w:w="3330" w:type="dxa"/>
            <w:shd w:val="clear" w:color="auto" w:fill="auto"/>
          </w:tcPr>
          <w:p w14:paraId="34D4CFE2" w14:textId="77777777" w:rsidR="00443B1F" w:rsidRPr="00F506EE" w:rsidRDefault="00443B1F"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Michael.MC.Conrad@bmw.de</w:t>
            </w:r>
          </w:p>
        </w:tc>
      </w:tr>
    </w:tbl>
    <w:p w14:paraId="7481C29B"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387" w:name="_Toc521048264"/>
      <w:bookmarkEnd w:id="381"/>
      <w:bookmarkEnd w:id="382"/>
      <w:bookmarkEnd w:id="383"/>
      <w:bookmarkEnd w:id="384"/>
      <w:bookmarkEnd w:id="385"/>
      <w:r w:rsidRPr="00F506EE">
        <w:rPr>
          <w:rFonts w:ascii="BMW Group Light" w:eastAsia="BMW Type Global Regular" w:hAnsi="BMW Group Light" w:cs="BMW Group Light"/>
          <w:color w:val="000000" w:themeColor="text1"/>
          <w:sz w:val="20"/>
          <w:lang w:eastAsia="zh-CN"/>
        </w:rPr>
        <w:t>Security</w:t>
      </w:r>
      <w:bookmarkEnd w:id="387"/>
    </w:p>
    <w:p w14:paraId="3113AEBE" w14:textId="77777777" w:rsidR="00A83F52" w:rsidRPr="00F506EE" w:rsidRDefault="00A83F52" w:rsidP="003D2552">
      <w:pPr>
        <w:jc w:val="left"/>
        <w:rPr>
          <w:sz w:val="20"/>
          <w:lang w:eastAsia="zh-CN"/>
        </w:rPr>
      </w:pPr>
    </w:p>
    <w:p w14:paraId="5B23815E" w14:textId="77777777" w:rsidR="00AD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Suppliers require to confirm compliance with the Company Policies, and strictly follow BMW security requirements. </w:t>
      </w:r>
    </w:p>
    <w:p w14:paraId="7C26E4E3" w14:textId="77777777" w:rsidR="00443B1F" w:rsidRPr="00F506EE" w:rsidRDefault="00AD06EE" w:rsidP="003D2552">
      <w:pPr>
        <w:jc w:val="left"/>
        <w:rPr>
          <w:rFonts w:ascii="BMW Group Light" w:hAnsi="BMW Group Light" w:cs="BMW Group Light"/>
          <w:color w:val="000000" w:themeColor="text1"/>
          <w:sz w:val="20"/>
          <w:lang w:eastAsia="zh-CN"/>
        </w:rPr>
      </w:pPr>
      <w:r w:rsidRPr="00AD06EE">
        <w:rPr>
          <w:rFonts w:ascii="BMW Group Light" w:hAnsi="BMW Group Light" w:cs="BMW Group Light"/>
          <w:color w:val="000000" w:themeColor="text1"/>
          <w:sz w:val="20"/>
          <w:lang w:eastAsia="zh-CN"/>
        </w:rPr>
        <w:t>Data security and protection is very important to BMW.  Not only customer data, but all business related date is required to be secured with right and sufficient protection measurement from either technical or legal aspects.   Please provide detail description about what data will be accessed, processed, stored by which modules in your whole solution, and in which area/domain this data will be processed or stored.  If there’s any data protection approaches that will/can be taken in your solution, please also explain that.  A clear infrastructure and architecture diagram with necessary information description is highly recommended.</w:t>
      </w:r>
    </w:p>
    <w:p w14:paraId="7B27CE53"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388" w:name="_Toc521048265"/>
      <w:r w:rsidRPr="00F506EE">
        <w:rPr>
          <w:rFonts w:ascii="BMW Group Light" w:eastAsia="BMW Type Global Regular" w:hAnsi="BMW Group Light" w:cs="BMW Group Light"/>
          <w:color w:val="000000" w:themeColor="text1"/>
          <w:sz w:val="20"/>
          <w:lang w:eastAsia="zh-CN"/>
        </w:rPr>
        <w:t>Exit Services In Relation To Expiration or Termination</w:t>
      </w:r>
      <w:bookmarkEnd w:id="388"/>
    </w:p>
    <w:p w14:paraId="41233BB7"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During the period between at least six (6) months before expiration or upon any BMW AFC notice of termination and the cessation of provision of all Services by Supplier (the “Disengagement Period”), the Parties will continue to perform all of their obligations until the end of the Disengagement Period.</w:t>
      </w:r>
    </w:p>
    <w:p w14:paraId="7FB6B52B" w14:textId="77777777" w:rsidR="00443B1F" w:rsidRPr="00F506EE" w:rsidRDefault="00443B1F" w:rsidP="003D2552">
      <w:pPr>
        <w:jc w:val="left"/>
        <w:rPr>
          <w:rFonts w:ascii="BMW Group Light" w:hAnsi="BMW Group Light" w:cs="BMW Group Light"/>
          <w:color w:val="000000" w:themeColor="text1"/>
          <w:sz w:val="20"/>
          <w:lang w:eastAsia="zh-CN"/>
        </w:rPr>
      </w:pPr>
    </w:p>
    <w:p w14:paraId="1F511CB9"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Parties will co-operate reasonably and in good faith so that the transition from the Services rendered under this contract shall be timely and efficient.  Within ninety (90) days after a reasonable and proper request by BMW AFC, Supplier shall prepare and deliver to BMW AFC an Exit Plan summarising:</w:t>
      </w:r>
    </w:p>
    <w:p w14:paraId="05C7A07B"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services to be provided by Supplier during the Disengagement Period;</w:t>
      </w:r>
    </w:p>
    <w:p w14:paraId="566435CC"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term and manner in which the relevant Services are to be delivered;</w:t>
      </w:r>
    </w:p>
    <w:p w14:paraId="5D70A5E7"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A summary of BMW AFC confidential information to be returned, if any, or destroy the same in accordance with the reasonable instructions given by BMW AFC;</w:t>
      </w:r>
    </w:p>
    <w:p w14:paraId="4599841B"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A summary of the equipment, documents, records, books, tapes, disks and files provided by BMW AFC to which BMW AFC retained title and which have not been disposed of with BMW AFC’s permission, shall be returned to BMW AFC in substantially the same condition as received, ordinary wear and tear excepted.</w:t>
      </w:r>
    </w:p>
    <w:p w14:paraId="2D6DDCF2" w14:textId="77777777" w:rsidR="008D7D31" w:rsidRPr="00F506EE" w:rsidRDefault="005A7A09"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Pr>
          <w:rFonts w:ascii="BMW Group Light" w:eastAsia="BMW Type Global Regular" w:hAnsi="BMW Group Light" w:cs="BMW Group Light"/>
          <w:color w:val="000000" w:themeColor="text1"/>
          <w:sz w:val="20"/>
          <w:lang w:eastAsia="zh-CN"/>
        </w:rPr>
        <w:t>Quality C</w:t>
      </w:r>
      <w:r w:rsidR="008D7D31" w:rsidRPr="00F506EE">
        <w:rPr>
          <w:rFonts w:ascii="BMW Group Light" w:eastAsia="BMW Type Global Regular" w:hAnsi="BMW Group Light" w:cs="BMW Group Light"/>
          <w:color w:val="000000" w:themeColor="text1"/>
          <w:sz w:val="20"/>
          <w:lang w:eastAsia="zh-CN"/>
        </w:rPr>
        <w:t xml:space="preserve">ontrol </w:t>
      </w:r>
    </w:p>
    <w:p w14:paraId="6AC20149"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r w:rsidRPr="00F506EE">
        <w:rPr>
          <w:rFonts w:ascii="BMW Group Light" w:eastAsia="BMW Type Global Regular" w:hAnsi="BMW Group Light" w:cs="BMW Group Light"/>
          <w:b/>
          <w:sz w:val="20"/>
          <w:lang w:eastAsia="zh-CN"/>
        </w:rPr>
        <w:t xml:space="preserve">Quality </w:t>
      </w:r>
      <w:r w:rsidR="005A7A09">
        <w:rPr>
          <w:rFonts w:ascii="BMW Group Light" w:eastAsia="BMW Type Global Regular" w:hAnsi="BMW Group Light" w:cs="BMW Group Light" w:hint="eastAsia"/>
          <w:b/>
          <w:sz w:val="20"/>
          <w:lang w:eastAsia="zh-CN"/>
        </w:rPr>
        <w:t>C</w:t>
      </w:r>
      <w:r w:rsidR="005A7A09">
        <w:rPr>
          <w:rFonts w:ascii="BMW Group Light" w:eastAsia="BMW Type Global Regular" w:hAnsi="BMW Group Light" w:cs="BMW Group Light"/>
          <w:b/>
          <w:sz w:val="20"/>
          <w:lang w:eastAsia="zh-CN"/>
        </w:rPr>
        <w:t>ontrol I</w:t>
      </w:r>
      <w:r w:rsidRPr="00F506EE">
        <w:rPr>
          <w:rFonts w:ascii="BMW Group Light" w:eastAsia="BMW Type Global Regular" w:hAnsi="BMW Group Light" w:cs="BMW Group Light"/>
          <w:b/>
          <w:sz w:val="20"/>
          <w:lang w:eastAsia="zh-CN"/>
        </w:rPr>
        <w:t>ntroduction</w:t>
      </w:r>
    </w:p>
    <w:p w14:paraId="2FB83166" w14:textId="77777777" w:rsidR="008D7D31" w:rsidRPr="00F506EE" w:rsidRDefault="008D7D31" w:rsidP="003D2552">
      <w:pPr>
        <w:tabs>
          <w:tab w:val="left" w:pos="720"/>
        </w:tabs>
        <w:ind w:left="720" w:hanging="360"/>
        <w:jc w:val="left"/>
        <w:rPr>
          <w:rFonts w:ascii="BMW Group Light" w:eastAsia="BMW Type Global Regular" w:hAnsi="BMW Group Light" w:cs="BMW Group Light"/>
          <w:sz w:val="20"/>
          <w:lang w:eastAsia="zh-CN"/>
        </w:rPr>
      </w:pPr>
    </w:p>
    <w:p w14:paraId="484BF4C4"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 xml:space="preserve">The objective of quality control function is to ensure and continuously improve </w:t>
      </w:r>
      <w:r w:rsidRPr="00F506EE">
        <w:rPr>
          <w:rFonts w:ascii="BMW Group Light" w:hAnsi="BMW Group Light" w:cs="BMW Group Light" w:hint="eastAsia"/>
          <w:sz w:val="20"/>
          <w:szCs w:val="20"/>
        </w:rPr>
        <w:t xml:space="preserve">      </w:t>
      </w:r>
      <w:r w:rsidRPr="00F506EE">
        <w:rPr>
          <w:rFonts w:ascii="BMW Group Light" w:hAnsi="BMW Group Light" w:cs="BMW Group Light"/>
          <w:sz w:val="20"/>
          <w:szCs w:val="20"/>
        </w:rPr>
        <w:t>customer</w:t>
      </w:r>
      <w:r w:rsidRPr="00F506EE">
        <w:rPr>
          <w:rFonts w:ascii="BMW Group Light" w:hAnsi="BMW Group Light" w:cs="BMW Group Light" w:hint="eastAsia"/>
          <w:sz w:val="20"/>
          <w:szCs w:val="20"/>
        </w:rPr>
        <w:t>s</w:t>
      </w:r>
      <w:r w:rsidRPr="00F506EE">
        <w:rPr>
          <w:rFonts w:ascii="BMW Group Light" w:hAnsi="BMW Group Light" w:cs="BMW Group Light"/>
          <w:sz w:val="20"/>
          <w:szCs w:val="20"/>
        </w:rPr>
        <w:t xml:space="preserve">’ satisfaction. </w:t>
      </w:r>
    </w:p>
    <w:p w14:paraId="24F9CD76"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 xml:space="preserve">The main responsibilities include monitoring and measure quality performance, identify </w:t>
      </w:r>
      <w:r w:rsidRPr="00F506EE">
        <w:rPr>
          <w:rFonts w:ascii="BMW Group Light" w:hAnsi="BMW Group Light" w:cs="BMW Group Light" w:hint="eastAsia"/>
          <w:sz w:val="20"/>
          <w:szCs w:val="20"/>
        </w:rPr>
        <w:t xml:space="preserve">  </w:t>
      </w:r>
      <w:r w:rsidRPr="00F506EE">
        <w:rPr>
          <w:rFonts w:ascii="BMW Group Light" w:hAnsi="BMW Group Light" w:cs="BMW Group Light"/>
          <w:sz w:val="20"/>
          <w:szCs w:val="20"/>
        </w:rPr>
        <w:t>quality issues, and develop short term and long term actions to resolve issues and make continuous improvements.</w:t>
      </w:r>
    </w:p>
    <w:p w14:paraId="1E4BDB92"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Here are some examples of quality controls that required by BMW</w:t>
      </w:r>
      <w:r w:rsidRPr="00F506EE">
        <w:rPr>
          <w:rFonts w:ascii="BMW Group Light" w:hAnsi="BMW Group Light" w:cs="BMW Group Light" w:hint="eastAsia"/>
          <w:sz w:val="20"/>
          <w:szCs w:val="20"/>
        </w:rPr>
        <w:t xml:space="preserve"> AFC</w:t>
      </w:r>
      <w:r w:rsidRPr="00F506EE">
        <w:rPr>
          <w:rFonts w:ascii="BMW Group Light" w:hAnsi="BMW Group Light" w:cs="BMW Group Light"/>
          <w:sz w:val="20"/>
          <w:szCs w:val="20"/>
        </w:rPr>
        <w:t>:</w:t>
      </w:r>
    </w:p>
    <w:p w14:paraId="5F333040" w14:textId="1EF3B482"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Review daily records</w:t>
      </w:r>
    </w:p>
    <w:p w14:paraId="49CEFAA4"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system availability </w:t>
      </w:r>
    </w:p>
    <w:p w14:paraId="247234EE"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w:t>
      </w:r>
      <w:r w:rsidRPr="00F506EE">
        <w:rPr>
          <w:rFonts w:ascii="BMW Group Light" w:hAnsi="BMW Group Light" w:cs="BMW Group Light" w:hint="eastAsia"/>
          <w:sz w:val="20"/>
          <w:szCs w:val="20"/>
        </w:rPr>
        <w:t>VENDOR</w:t>
      </w:r>
      <w:r w:rsidRPr="00F506EE">
        <w:rPr>
          <w:rFonts w:ascii="BMW Group Light" w:hAnsi="BMW Group Light" w:cs="BMW Group Light"/>
          <w:sz w:val="20"/>
          <w:szCs w:val="20"/>
        </w:rPr>
        <w:t xml:space="preserve"> processes and qualifications</w:t>
      </w:r>
    </w:p>
    <w:p w14:paraId="4C654FA6"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Review quality and accuracy of the reports</w:t>
      </w:r>
    </w:p>
    <w:p w14:paraId="65AD6E31"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w:t>
      </w:r>
      <w:r w:rsidRPr="00F506EE">
        <w:rPr>
          <w:rFonts w:ascii="BMW Group Light" w:hAnsi="BMW Group Light" w:cs="BMW Group Light" w:hint="eastAsia"/>
          <w:sz w:val="20"/>
          <w:szCs w:val="20"/>
        </w:rPr>
        <w:t>VENDOR</w:t>
      </w:r>
      <w:r w:rsidRPr="00F506EE">
        <w:rPr>
          <w:rFonts w:ascii="BMW Group Light" w:hAnsi="BMW Group Light" w:cs="BMW Group Light"/>
          <w:sz w:val="20"/>
          <w:szCs w:val="20"/>
        </w:rPr>
        <w:t xml:space="preserve"> supporting services quality and speed of response.</w:t>
      </w:r>
      <w:r w:rsidRPr="00F506EE">
        <w:rPr>
          <w:rFonts w:ascii="BMW Group Light" w:hAnsi="BMW Group Light" w:cs="BMW Group Light" w:hint="eastAsia"/>
          <w:sz w:val="20"/>
          <w:szCs w:val="20"/>
        </w:rPr>
        <w:t xml:space="preserve"> </w:t>
      </w:r>
    </w:p>
    <w:p w14:paraId="4969344D"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p>
    <w:p w14:paraId="64085A64" w14:textId="77777777" w:rsidR="008D7D31" w:rsidRPr="00F506EE" w:rsidRDefault="005A7A09" w:rsidP="003D2552">
      <w:pPr>
        <w:tabs>
          <w:tab w:val="left" w:pos="720"/>
        </w:tabs>
        <w:ind w:left="720" w:hanging="360"/>
        <w:jc w:val="left"/>
        <w:rPr>
          <w:rFonts w:ascii="BMW Group Light" w:eastAsia="BMW Type Global Regular" w:hAnsi="BMW Group Light" w:cs="BMW Group Light"/>
          <w:b/>
          <w:sz w:val="20"/>
          <w:lang w:eastAsia="zh-CN"/>
        </w:rPr>
      </w:pPr>
      <w:r>
        <w:rPr>
          <w:rFonts w:ascii="BMW Group Light" w:eastAsia="BMW Type Global Regular" w:hAnsi="BMW Group Light" w:cs="BMW Group Light"/>
          <w:b/>
          <w:sz w:val="20"/>
          <w:lang w:eastAsia="zh-CN"/>
        </w:rPr>
        <w:t>Quality C</w:t>
      </w:r>
      <w:r w:rsidR="008D7D31" w:rsidRPr="00F506EE">
        <w:rPr>
          <w:rFonts w:ascii="BMW Group Light" w:eastAsia="BMW Type Global Regular" w:hAnsi="BMW Group Light" w:cs="BMW Group Light"/>
          <w:b/>
          <w:sz w:val="20"/>
          <w:lang w:eastAsia="zh-CN"/>
        </w:rPr>
        <w:t>ertifications</w:t>
      </w:r>
    </w:p>
    <w:p w14:paraId="2F80A82A"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p>
    <w:p w14:paraId="75C01411" w14:textId="77777777" w:rsidR="008D7D31" w:rsidRPr="00F506EE" w:rsidRDefault="008D7D31" w:rsidP="003D2552">
      <w:pPr>
        <w:ind w:left="360"/>
        <w:jc w:val="left"/>
        <w:rPr>
          <w:rFonts w:ascii="BMW Group Light" w:hAnsi="BMW Group Light" w:cs="BMW Group Light"/>
          <w:sz w:val="20"/>
          <w:lang w:eastAsia="zh-CN"/>
        </w:rPr>
      </w:pPr>
      <w:r w:rsidRPr="00F506EE">
        <w:rPr>
          <w:rFonts w:ascii="BMW Group Light" w:hAnsi="BMW Group Light" w:cs="BMW Group Light"/>
          <w:sz w:val="20"/>
        </w:rPr>
        <w:t xml:space="preserve">BMW </w:t>
      </w:r>
      <w:r w:rsidRPr="00F506EE">
        <w:rPr>
          <w:rFonts w:ascii="BMW Group Light" w:hAnsi="BMW Group Light" w:cs="BMW Group Light" w:hint="eastAsia"/>
          <w:sz w:val="20"/>
        </w:rPr>
        <w:t xml:space="preserve">AFC </w:t>
      </w:r>
      <w:r w:rsidRPr="00F506EE">
        <w:rPr>
          <w:rFonts w:ascii="BMW Group Light" w:hAnsi="BMW Group Light" w:cs="BMW Group Light"/>
          <w:sz w:val="20"/>
        </w:rPr>
        <w:t xml:space="preserve">will evaluate and encourage </w:t>
      </w:r>
      <w:r w:rsidRPr="00F506EE">
        <w:rPr>
          <w:rFonts w:ascii="BMW Group Light" w:hAnsi="BMW Group Light" w:cs="BMW Group Light" w:hint="eastAsia"/>
          <w:sz w:val="20"/>
          <w:lang w:eastAsia="zh-CN"/>
        </w:rPr>
        <w:t>VENDOR</w:t>
      </w:r>
      <w:r w:rsidRPr="00F506EE">
        <w:rPr>
          <w:rFonts w:ascii="BMW Group Light" w:hAnsi="BMW Group Light" w:cs="BMW Group Light"/>
          <w:sz w:val="20"/>
        </w:rPr>
        <w:t xml:space="preserve"> to obtain and maintain relevant industry quality and information security certifications, such as ISO, ISCCC, PCI and etc. </w:t>
      </w:r>
    </w:p>
    <w:p w14:paraId="64CED4F2" w14:textId="77777777" w:rsidR="009C4DCD" w:rsidRPr="00F506EE" w:rsidRDefault="009C4DCD"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 xml:space="preserve">Training </w:t>
      </w:r>
    </w:p>
    <w:p w14:paraId="6DCC4305" w14:textId="77777777" w:rsidR="00CB2B25" w:rsidRPr="00F506EE" w:rsidRDefault="009C4DCD" w:rsidP="003D2552">
      <w:pPr>
        <w:pStyle w:val="ListParagraph"/>
        <w:ind w:left="360"/>
        <w:rPr>
          <w:rFonts w:ascii="BMW Group Light" w:hAnsi="BMW Group Light" w:cs="BMW Group Light"/>
          <w:sz w:val="20"/>
          <w:szCs w:val="20"/>
        </w:rPr>
      </w:pPr>
      <w:r w:rsidRPr="00F506EE">
        <w:rPr>
          <w:rFonts w:ascii="BMW Group Light" w:hAnsi="BMW Group Light" w:cs="BMW Group Light"/>
          <w:sz w:val="20"/>
          <w:szCs w:val="20"/>
        </w:rPr>
        <w:t>V</w:t>
      </w:r>
      <w:r w:rsidRPr="00F506EE">
        <w:rPr>
          <w:rFonts w:ascii="BMW Group Light" w:hAnsi="BMW Group Light" w:cs="BMW Group Light" w:hint="eastAsia"/>
          <w:sz w:val="20"/>
          <w:szCs w:val="20"/>
        </w:rPr>
        <w:t>ENDOR</w:t>
      </w:r>
      <w:r w:rsidRPr="00F506EE">
        <w:rPr>
          <w:rFonts w:ascii="BMW Group Light" w:hAnsi="BMW Group Light" w:cs="BMW Group Light"/>
          <w:sz w:val="20"/>
          <w:szCs w:val="20"/>
        </w:rPr>
        <w:t xml:space="preserve"> shall provide necessary training to BMW </w:t>
      </w:r>
      <w:r w:rsidRPr="00F506EE">
        <w:rPr>
          <w:rFonts w:ascii="BMW Group Light" w:hAnsi="BMW Group Light" w:cs="BMW Group Light" w:hint="eastAsia"/>
          <w:sz w:val="20"/>
          <w:szCs w:val="20"/>
        </w:rPr>
        <w:t xml:space="preserve">AFC </w:t>
      </w:r>
      <w:r w:rsidRPr="00F506EE">
        <w:rPr>
          <w:rFonts w:ascii="BMW Group Light" w:hAnsi="BMW Group Light" w:cs="BMW Group Light"/>
          <w:sz w:val="20"/>
          <w:szCs w:val="20"/>
        </w:rPr>
        <w:t>associates when applicable, either onsite or remote, regular or irregular based on business requirement from BMW AFC</w:t>
      </w:r>
      <w:bookmarkStart w:id="389" w:name="_Toc5521428"/>
      <w:bookmarkStart w:id="390" w:name="_Toc5589413"/>
      <w:bookmarkStart w:id="391" w:name="_Toc13900758"/>
      <w:bookmarkStart w:id="392" w:name="_Toc29279622"/>
      <w:bookmarkStart w:id="393" w:name="_Toc29287280"/>
      <w:bookmarkStart w:id="394" w:name="_Toc33868829"/>
      <w:bookmarkStart w:id="395" w:name="_Toc40502891"/>
      <w:bookmarkEnd w:id="376"/>
      <w:r w:rsidR="007E0DDC" w:rsidRPr="00F506EE">
        <w:rPr>
          <w:rFonts w:ascii="BMW Group Light" w:hAnsi="BMW Group Light" w:cs="BMW Group Light"/>
          <w:sz w:val="20"/>
          <w:szCs w:val="20"/>
        </w:rPr>
        <w:t>.</w:t>
      </w:r>
    </w:p>
    <w:p w14:paraId="5034015D" w14:textId="77777777" w:rsidR="00CB2B25" w:rsidRPr="00F506EE" w:rsidRDefault="00CB2B25" w:rsidP="003D2552">
      <w:pPr>
        <w:pStyle w:val="Heading2"/>
        <w:numPr>
          <w:ilvl w:val="0"/>
          <w:numId w:val="3"/>
        </w:numPr>
        <w:jc w:val="left"/>
        <w:rPr>
          <w:rFonts w:ascii="BMW Group Light" w:eastAsia="BMW Type Global Regular" w:hAnsi="BMW Group Light" w:cs="BMW Group Light"/>
          <w:sz w:val="20"/>
          <w:szCs w:val="20"/>
        </w:rPr>
      </w:pPr>
      <w:bookmarkStart w:id="396" w:name="_Toc469815489"/>
      <w:bookmarkStart w:id="397" w:name="_Toc395072242"/>
      <w:bookmarkStart w:id="398" w:name="_Toc405711407"/>
      <w:bookmarkStart w:id="399" w:name="_Toc406119482"/>
      <w:bookmarkStart w:id="400" w:name="_Toc415387822"/>
      <w:bookmarkStart w:id="401" w:name="_Toc494096185"/>
      <w:bookmarkStart w:id="402" w:name="_Ref494262109"/>
      <w:bookmarkStart w:id="403" w:name="_Toc76541692"/>
      <w:bookmarkStart w:id="404" w:name="_Toc521048270"/>
      <w:r w:rsidRPr="00F506EE">
        <w:rPr>
          <w:rFonts w:ascii="BMW Group Light" w:eastAsia="BMW Type Global Regular" w:hAnsi="BMW Group Light" w:cs="BMW Group Light"/>
          <w:sz w:val="20"/>
          <w:szCs w:val="20"/>
        </w:rPr>
        <w:t>Administration</w:t>
      </w:r>
      <w:bookmarkEnd w:id="396"/>
      <w:bookmarkEnd w:id="397"/>
      <w:bookmarkEnd w:id="398"/>
      <w:bookmarkEnd w:id="399"/>
      <w:bookmarkEnd w:id="400"/>
      <w:bookmarkEnd w:id="401"/>
      <w:bookmarkEnd w:id="402"/>
      <w:bookmarkEnd w:id="403"/>
      <w:bookmarkEnd w:id="404"/>
    </w:p>
    <w:p w14:paraId="76253203" w14:textId="77777777" w:rsidR="004A3CEE" w:rsidRPr="00F506EE" w:rsidRDefault="004A3CEE" w:rsidP="003D2552">
      <w:pPr>
        <w:pStyle w:val="Absatz"/>
        <w:spacing w:line="240" w:lineRule="auto"/>
        <w:ind w:left="360"/>
        <w:rPr>
          <w:rFonts w:ascii="BMW Group Light" w:hAnsi="BMW Group Light" w:cs="BMW Group Light"/>
          <w:b/>
          <w:sz w:val="20"/>
          <w:lang w:val="en-GB"/>
        </w:rPr>
      </w:pPr>
      <w:bookmarkStart w:id="405" w:name="_Toc494095166"/>
      <w:r w:rsidRPr="00F506EE">
        <w:rPr>
          <w:rFonts w:ascii="BMW Group Light" w:hAnsi="BMW Group Light" w:cs="BMW Group Light"/>
          <w:b/>
          <w:sz w:val="20"/>
          <w:lang w:val="en-GB"/>
        </w:rPr>
        <w:t>Confidentiality, return, copyright</w:t>
      </w:r>
    </w:p>
    <w:p w14:paraId="0BFC8625"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 xml:space="preserve">This Invitation to Tender (and all attachments) may only be made available to those areas of the company that are involved in the bidding. If a third party company is to take over part of this work then it is to be registered. </w:t>
      </w:r>
    </w:p>
    <w:bookmarkStart w:id="406" w:name="_MON_1596004476"/>
    <w:bookmarkEnd w:id="406"/>
    <w:p w14:paraId="71B2E007" w14:textId="77777777" w:rsidR="00CB2B25" w:rsidRPr="00BE7F1B" w:rsidRDefault="00DD6619" w:rsidP="003D2552">
      <w:pPr>
        <w:pStyle w:val="CommentText"/>
        <w:jc w:val="left"/>
      </w:pPr>
      <w:r>
        <w:object w:dxaOrig="1531" w:dyaOrig="1063" w14:anchorId="7A89B491">
          <v:shape id="_x0000_i1032" type="#_x0000_t75" style="width:77.4pt;height:56.4pt" o:ole="">
            <v:imagedata r:id="rId26" o:title=""/>
          </v:shape>
          <o:OLEObject Type="Embed" ProgID="Word.Document.8" ShapeID="_x0000_i1032" DrawAspect="Icon" ObjectID="_1603545050" r:id="rId27">
            <o:FieldCodes>\s</o:FieldCodes>
          </o:OLEObject>
        </w:object>
      </w:r>
    </w:p>
    <w:p w14:paraId="76495B49" w14:textId="77777777" w:rsidR="00AC5B94" w:rsidRDefault="00AC5B94">
      <w:pPr>
        <w:overflowPunct/>
        <w:autoSpaceDE/>
        <w:autoSpaceDN/>
        <w:adjustRightInd/>
        <w:spacing w:after="200" w:line="276" w:lineRule="auto"/>
        <w:jc w:val="left"/>
        <w:textAlignment w:val="auto"/>
        <w:rPr>
          <w:rFonts w:ascii="BMW Group Light" w:eastAsia="BMW Type Global Regular" w:hAnsi="BMW Group Light" w:cs="BMW Group Light"/>
          <w:b/>
          <w:bCs/>
          <w:caps/>
          <w:kern w:val="32"/>
          <w:sz w:val="28"/>
        </w:rPr>
      </w:pPr>
      <w:bookmarkStart w:id="407" w:name="_Toc521564602"/>
      <w:bookmarkEnd w:id="405"/>
      <w:r>
        <w:rPr>
          <w:rFonts w:ascii="BMW Group Light" w:eastAsia="BMW Type Global Regular" w:hAnsi="BMW Group Light" w:cs="BMW Group Light"/>
          <w:sz w:val="28"/>
        </w:rPr>
        <w:lastRenderedPageBreak/>
        <w:br w:type="page"/>
      </w:r>
    </w:p>
    <w:p w14:paraId="773FEB57" w14:textId="77777777" w:rsidR="00DA0D2E" w:rsidRPr="001957F1" w:rsidRDefault="008B4CAB" w:rsidP="003D2552">
      <w:pPr>
        <w:pStyle w:val="Heading1"/>
        <w:tabs>
          <w:tab w:val="left" w:pos="1980"/>
          <w:tab w:val="left" w:pos="2340"/>
        </w:tabs>
        <w:spacing w:before="360"/>
        <w:jc w:val="left"/>
        <w:rPr>
          <w:rFonts w:ascii="BMW Group Light" w:eastAsia="BMW Type Global Regular" w:hAnsi="BMW Group Light" w:cs="BMW Group Light"/>
          <w:sz w:val="28"/>
          <w:szCs w:val="20"/>
        </w:rPr>
      </w:pPr>
      <w:r>
        <w:rPr>
          <w:rFonts w:ascii="BMW Group Light" w:eastAsia="BMW Type Global Regular" w:hAnsi="BMW Group Light" w:cs="BMW Group Light"/>
          <w:sz w:val="28"/>
          <w:szCs w:val="20"/>
        </w:rPr>
        <w:lastRenderedPageBreak/>
        <w:t>S</w:t>
      </w:r>
      <w:r w:rsidR="00DA0D2E" w:rsidRPr="001957F1">
        <w:rPr>
          <w:rFonts w:ascii="BMW Group Light" w:eastAsia="BMW Type Global Regular" w:hAnsi="BMW Group Light" w:cs="BMW Group Light"/>
          <w:sz w:val="28"/>
          <w:szCs w:val="20"/>
        </w:rPr>
        <w:t xml:space="preserve">ection </w:t>
      </w:r>
      <w:r w:rsidR="003D2552">
        <w:rPr>
          <w:rFonts w:ascii="BMW Group Light" w:eastAsia="BMW Type Global Regular" w:hAnsi="BMW Group Light" w:cs="BMW Group Light"/>
          <w:sz w:val="28"/>
          <w:szCs w:val="20"/>
        </w:rPr>
        <w:t>3</w:t>
      </w:r>
      <w:r w:rsidR="00DA0D2E" w:rsidRPr="001957F1">
        <w:rPr>
          <w:rFonts w:ascii="BMW Group Light" w:eastAsia="BMW Type Global Regular" w:hAnsi="BMW Group Light" w:cs="BMW Group Light"/>
          <w:sz w:val="28"/>
          <w:szCs w:val="20"/>
        </w:rPr>
        <w:t xml:space="preserve">: </w:t>
      </w:r>
      <w:bookmarkEnd w:id="389"/>
      <w:bookmarkEnd w:id="390"/>
      <w:bookmarkEnd w:id="391"/>
      <w:bookmarkEnd w:id="392"/>
      <w:bookmarkEnd w:id="393"/>
      <w:bookmarkEnd w:id="394"/>
      <w:bookmarkEnd w:id="395"/>
      <w:r w:rsidR="006823B9" w:rsidRPr="001957F1">
        <w:rPr>
          <w:rFonts w:ascii="BMW Group Light" w:eastAsia="BMW Type Global Regular" w:hAnsi="BMW Group Light" w:cs="BMW Group Light"/>
          <w:sz w:val="28"/>
          <w:szCs w:val="20"/>
        </w:rPr>
        <w:t>SERVICE AGREEMENT</w:t>
      </w:r>
      <w:bookmarkEnd w:id="407"/>
      <w:r w:rsidR="006823B9" w:rsidRPr="001957F1">
        <w:rPr>
          <w:rFonts w:ascii="BMW Group Light" w:eastAsia="BMW Type Global Regular" w:hAnsi="BMW Group Light" w:cs="BMW Group Light"/>
          <w:sz w:val="28"/>
          <w:szCs w:val="20"/>
        </w:rPr>
        <w:t xml:space="preserve"> </w:t>
      </w:r>
    </w:p>
    <w:p w14:paraId="6A345121"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Commencement and Duration</w:t>
      </w:r>
    </w:p>
    <w:p w14:paraId="741947CF" w14:textId="608FF88E" w:rsidR="00DA0D2E" w:rsidRPr="00F506EE" w:rsidRDefault="00DA0D2E" w:rsidP="003D2552">
      <w:pPr>
        <w:pStyle w:val="BodyTextIndent"/>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This Agreeme</w:t>
      </w:r>
      <w:r w:rsidRPr="00947ED8">
        <w:rPr>
          <w:rFonts w:ascii="BMW Group Light" w:eastAsia="BMW Type Global Regular" w:hAnsi="BMW Group Light" w:cs="BMW Group Light"/>
          <w:sz w:val="20"/>
        </w:rPr>
        <w:t xml:space="preserve">nt shall commence on </w:t>
      </w:r>
      <w:r w:rsidR="00687434" w:rsidRPr="00947ED8">
        <w:rPr>
          <w:rFonts w:ascii="BMW Group Light" w:eastAsia="BMW Type Global Regular" w:hAnsi="BMW Group Light" w:cs="BMW Group Light"/>
          <w:sz w:val="20"/>
          <w:lang w:eastAsia="zh-CN"/>
        </w:rPr>
        <w:t>1</w:t>
      </w:r>
      <w:r w:rsidR="00687434" w:rsidRPr="00947ED8">
        <w:rPr>
          <w:rFonts w:ascii="BMW Group Light" w:eastAsia="BMW Type Global Regular" w:hAnsi="BMW Group Light" w:cs="BMW Group Light"/>
          <w:sz w:val="20"/>
          <w:vertAlign w:val="superscript"/>
          <w:lang w:eastAsia="zh-CN"/>
        </w:rPr>
        <w:t>st</w:t>
      </w:r>
      <w:r w:rsidR="002111C8" w:rsidRPr="00947ED8">
        <w:rPr>
          <w:rFonts w:ascii="BMW Group Light" w:eastAsia="BMW Type Global Regular" w:hAnsi="BMW Group Light" w:cs="BMW Group Light"/>
          <w:sz w:val="20"/>
          <w:lang w:eastAsia="zh-CN"/>
        </w:rPr>
        <w:t xml:space="preserve"> </w:t>
      </w:r>
      <w:r w:rsidR="00C97A8D" w:rsidRPr="00D77155">
        <w:rPr>
          <w:rFonts w:ascii="BMW Group Light" w:eastAsia="BMW Type Global Regular" w:hAnsi="BMW Group Light" w:cs="BMW Group Light"/>
          <w:sz w:val="20"/>
          <w:lang w:eastAsia="zh-CN"/>
        </w:rPr>
        <w:t>Jan</w:t>
      </w:r>
      <w:r w:rsidR="0080127B" w:rsidRPr="00947ED8">
        <w:rPr>
          <w:rFonts w:ascii="BMW Group Light" w:eastAsia="BMW Type Global Regular" w:hAnsi="BMW Group Light" w:cs="BMW Group Light"/>
          <w:sz w:val="20"/>
          <w:lang w:eastAsia="zh-CN"/>
        </w:rPr>
        <w:t xml:space="preserve">, </w:t>
      </w:r>
      <w:r w:rsidR="00C97A8D" w:rsidRPr="00947ED8">
        <w:rPr>
          <w:rFonts w:ascii="BMW Group Light" w:eastAsia="BMW Type Global Regular" w:hAnsi="BMW Group Light" w:cs="BMW Group Light"/>
          <w:sz w:val="20"/>
          <w:lang w:eastAsia="zh-CN"/>
        </w:rPr>
        <w:t>201</w:t>
      </w:r>
      <w:r w:rsidR="00C97A8D" w:rsidRPr="00D77155">
        <w:rPr>
          <w:rFonts w:ascii="BMW Group Light" w:eastAsia="BMW Type Global Regular" w:hAnsi="BMW Group Light" w:cs="BMW Group Light"/>
          <w:sz w:val="20"/>
          <w:lang w:eastAsia="zh-CN"/>
        </w:rPr>
        <w:t>9</w:t>
      </w:r>
      <w:r w:rsidR="00C97A8D" w:rsidRPr="00947ED8">
        <w:rPr>
          <w:rFonts w:ascii="BMW Group Light" w:eastAsia="BMW Type Global Regular" w:hAnsi="BMW Group Light" w:cs="BMW Group Light"/>
          <w:sz w:val="20"/>
        </w:rPr>
        <w:t xml:space="preserve"> </w:t>
      </w:r>
      <w:r w:rsidRPr="00947ED8">
        <w:rPr>
          <w:rFonts w:ascii="BMW Group Light" w:eastAsia="BMW Type Global Regular" w:hAnsi="BMW Group Light" w:cs="BMW Group Light"/>
          <w:sz w:val="20"/>
        </w:rPr>
        <w:t xml:space="preserve">and shall continue for a period of </w:t>
      </w:r>
      <w:r w:rsidR="008D2925" w:rsidRPr="00947ED8">
        <w:rPr>
          <w:rFonts w:ascii="BMW Group Light" w:eastAsia="BMW Type Global Regular" w:hAnsi="BMW Group Light" w:cs="BMW Group Light"/>
          <w:sz w:val="20"/>
          <w:lang w:eastAsia="zh-CN"/>
        </w:rPr>
        <w:t>3</w:t>
      </w:r>
      <w:r w:rsidR="006823B9" w:rsidRPr="00947ED8">
        <w:rPr>
          <w:rFonts w:ascii="BMW Group Light" w:eastAsia="BMW Type Global Regular" w:hAnsi="BMW Group Light" w:cs="BMW Group Light"/>
          <w:sz w:val="20"/>
          <w:lang w:eastAsia="zh-CN"/>
        </w:rPr>
        <w:t xml:space="preserve"> </w:t>
      </w:r>
      <w:r w:rsidR="00B1363C" w:rsidRPr="00947ED8">
        <w:rPr>
          <w:rFonts w:ascii="BMW Group Light" w:eastAsia="BMW Type Global Regular" w:hAnsi="BMW Group Light" w:cs="BMW Group Light"/>
          <w:sz w:val="20"/>
        </w:rPr>
        <w:t>year</w:t>
      </w:r>
      <w:r w:rsidR="00B1363C" w:rsidRPr="00947ED8">
        <w:rPr>
          <w:rFonts w:ascii="BMW Group Light" w:eastAsia="BMW Type Global Regular" w:hAnsi="BMW Group Light" w:cs="BMW Group Light"/>
          <w:sz w:val="20"/>
          <w:lang w:eastAsia="zh-CN"/>
        </w:rPr>
        <w:t>s</w:t>
      </w:r>
      <w:r w:rsidRPr="00F506EE">
        <w:rPr>
          <w:rFonts w:ascii="BMW Group Light" w:eastAsia="BMW Type Global Regular" w:hAnsi="BMW Group Light" w:cs="BMW Group Light"/>
          <w:sz w:val="20"/>
        </w:rPr>
        <w:t xml:space="preserve"> unless terminated earlier in accordance with </w:t>
      </w:r>
      <w:r w:rsidRPr="00F506EE">
        <w:rPr>
          <w:rFonts w:ascii="BMW Group Light" w:eastAsia="BMW Type Global Regular" w:hAnsi="BMW Group Light" w:cs="BMW Group Light"/>
          <w:sz w:val="20"/>
          <w:lang w:eastAsia="zh-CN"/>
        </w:rPr>
        <w:t>relating terms</w:t>
      </w:r>
      <w:r w:rsidRPr="00F506EE">
        <w:rPr>
          <w:rFonts w:ascii="BMW Group Light" w:eastAsia="BMW Type Global Regular" w:hAnsi="BMW Group Light" w:cs="BMW Group Light"/>
          <w:sz w:val="20"/>
        </w:rPr>
        <w:t xml:space="preserve"> of this Agreement.</w:t>
      </w:r>
    </w:p>
    <w:p w14:paraId="08E4D4D3"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Services</w:t>
      </w:r>
      <w:bookmarkStart w:id="408" w:name="OLE_LINK6"/>
      <w:bookmarkStart w:id="409" w:name="OLE_LINK7"/>
    </w:p>
    <w:bookmarkEnd w:id="408"/>
    <w:bookmarkEnd w:id="409"/>
    <w:p w14:paraId="4DC5699C" w14:textId="77777777" w:rsidR="00DA0D2E" w:rsidRPr="00F506EE" w:rsidRDefault="00DA0D2E" w:rsidP="003D2552">
      <w:pPr>
        <w:ind w:left="720" w:hanging="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Subject to the issuance of a Purchase Order to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provide the Services, including the delivery of the Deliverables, in </w:t>
      </w:r>
      <w:bookmarkStart w:id="410" w:name="OLE_LINK14"/>
      <w:bookmarkStart w:id="411" w:name="OLE_LINK15"/>
      <w:r w:rsidRPr="00F506EE">
        <w:rPr>
          <w:rFonts w:ascii="BMW Group Light" w:eastAsia="BMW Type Global Regular" w:hAnsi="BMW Group Light" w:cs="BMW Group Light"/>
          <w:sz w:val="20"/>
        </w:rPr>
        <w:t>accordance</w:t>
      </w:r>
      <w:bookmarkEnd w:id="410"/>
      <w:bookmarkEnd w:id="411"/>
      <w:r w:rsidRPr="00F506EE">
        <w:rPr>
          <w:rFonts w:ascii="BMW Group Light" w:eastAsia="BMW Type Global Regular" w:hAnsi="BMW Group Light" w:cs="BMW Group Light"/>
          <w:sz w:val="20"/>
        </w:rPr>
        <w:t xml:space="preserve"> with this Agreement. </w:t>
      </w:r>
    </w:p>
    <w:p w14:paraId="29716009"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7D7E155A" w14:textId="77777777" w:rsidR="00DA0D2E" w:rsidRPr="00F506EE" w:rsidRDefault="00DA0D2E" w:rsidP="003D2552">
      <w:pPr>
        <w:ind w:left="720" w:hanging="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w:t>
      </w:r>
    </w:p>
    <w:p w14:paraId="690626F6" w14:textId="77777777" w:rsidR="00DA0D2E" w:rsidRPr="00F506EE" w:rsidRDefault="003D1B53"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hint="eastAsia"/>
          <w:sz w:val="20"/>
          <w:szCs w:val="20"/>
        </w:rPr>
        <w:t>A</w:t>
      </w:r>
      <w:r w:rsidR="00DA0D2E" w:rsidRPr="00F506EE">
        <w:rPr>
          <w:rFonts w:ascii="BMW Group Light" w:eastAsia="BMW Type Global Regular" w:hAnsi="BMW Group Light" w:cs="BMW Group Light"/>
          <w:sz w:val="20"/>
          <w:szCs w:val="20"/>
        </w:rPr>
        <w:t>t all times during the continuance of the Agreement perform the Services faithfully and diligently, with all reasonable care and skill, in accordance with the Service Levels (if any), and in an efficient and timely manner;</w:t>
      </w:r>
    </w:p>
    <w:p w14:paraId="2C11A294" w14:textId="77777777" w:rsidR="00DA0D2E" w:rsidRPr="00F506EE" w:rsidRDefault="00AB2638"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Assign</w:t>
      </w:r>
      <w:r w:rsidR="00DA0D2E" w:rsidRPr="00F506EE">
        <w:rPr>
          <w:rFonts w:ascii="BMW Group Light" w:eastAsia="BMW Type Global Regular" w:hAnsi="BMW Group Light" w:cs="BMW Group Light"/>
          <w:sz w:val="20"/>
          <w:szCs w:val="20"/>
        </w:rPr>
        <w:t xml:space="preserve"> Employees to the Services and be responsible and liable for the acts and omissions of the Employees;</w:t>
      </w:r>
    </w:p>
    <w:p w14:paraId="3B96E13B" w14:textId="77777777" w:rsidR="00DA0D2E" w:rsidRPr="00F506EE" w:rsidRDefault="00AB2638"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Use</w:t>
      </w:r>
      <w:r w:rsidR="00DA0D2E" w:rsidRPr="00F506EE">
        <w:rPr>
          <w:rFonts w:ascii="BMW Group Light" w:eastAsia="BMW Type Global Regular" w:hAnsi="BMW Group Light" w:cs="BMW Group Light"/>
          <w:sz w:val="20"/>
          <w:szCs w:val="20"/>
        </w:rPr>
        <w:t xml:space="preserve"> its own facilities and eq</w:t>
      </w:r>
      <w:r w:rsidR="00E81D54" w:rsidRPr="00F506EE">
        <w:rPr>
          <w:rFonts w:ascii="BMW Group Light" w:eastAsia="BMW Type Global Regular" w:hAnsi="BMW Group Light" w:cs="BMW Group Light"/>
          <w:sz w:val="20"/>
          <w:szCs w:val="20"/>
        </w:rPr>
        <w:t>uipment to provide the Services.</w:t>
      </w:r>
      <w:r w:rsidR="00625AD4" w:rsidRPr="00F506EE">
        <w:rPr>
          <w:rFonts w:ascii="BMW Group Light" w:eastAsia="BMW Type Global Regular" w:hAnsi="BMW Group Light" w:cs="BMW Group Light"/>
          <w:sz w:val="20"/>
          <w:szCs w:val="20"/>
        </w:rPr>
        <w:t xml:space="preserve"> If there is any assigned third-party provider involved, then vendor shall be liable for the quality of service provided by this third-party provider.</w:t>
      </w:r>
    </w:p>
    <w:p w14:paraId="264B69A1"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Performance</w:t>
      </w:r>
    </w:p>
    <w:p w14:paraId="36200D1F" w14:textId="77777777" w:rsidR="00DA0D2E" w:rsidRPr="00F506EE" w:rsidRDefault="00DA0D2E" w:rsidP="003B0ECC">
      <w:pPr>
        <w:ind w:left="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parties shall meet at regular intervals to consider matters relating to the performance of the Services. </w:t>
      </w:r>
    </w:p>
    <w:p w14:paraId="06A42A9E"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6303A665" w14:textId="77777777" w:rsidR="00DA0D2E" w:rsidRPr="00F506EE" w:rsidRDefault="00DA0D2E" w:rsidP="003B0ECC">
      <w:pPr>
        <w:tabs>
          <w:tab w:val="left" w:pos="630"/>
        </w:tabs>
        <w:ind w:left="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provide to 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 xml:space="preserve">written reports on the performance of the Services in accordance with this Agreement and such other reports as 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may from time to time reasonably request</w:t>
      </w:r>
      <w:r w:rsidR="00B92AE2" w:rsidRPr="00F506EE">
        <w:rPr>
          <w:rFonts w:ascii="BMW Group Light" w:eastAsia="BMW Type Global Regular" w:hAnsi="BMW Group Light" w:cs="BMW Group Light"/>
          <w:sz w:val="20"/>
        </w:rPr>
        <w:t xml:space="preserve"> at no additional cost</w:t>
      </w:r>
      <w:r w:rsidRPr="00F506EE">
        <w:rPr>
          <w:rFonts w:ascii="BMW Group Light" w:eastAsia="BMW Type Global Regular" w:hAnsi="BMW Group Light" w:cs="BMW Group Light"/>
          <w:sz w:val="20"/>
        </w:rPr>
        <w:t xml:space="preserve">. </w:t>
      </w:r>
    </w:p>
    <w:p w14:paraId="1E1356F9"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66FC3F9C" w14:textId="77777777" w:rsidR="00DA0D2E" w:rsidRPr="00F506EE" w:rsidRDefault="00DA0D2E" w:rsidP="003B0ECC">
      <w:pPr>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 xml:space="preserve">shall review the performance of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on a monthly basis against the KPI</w:t>
      </w:r>
      <w:r w:rsidR="00625AD4" w:rsidRPr="00F506EE">
        <w:rPr>
          <w:rFonts w:ascii="BMW Group Light" w:eastAsia="BMW Type Global Regular" w:hAnsi="BMW Group Light" w:cs="BMW Group Light"/>
          <w:sz w:val="20"/>
        </w:rPr>
        <w:t xml:space="preserve"> or SLA</w:t>
      </w:r>
      <w:r w:rsidRPr="00F506EE">
        <w:rPr>
          <w:rFonts w:ascii="BMW Group Light" w:eastAsia="BMW Type Global Regular" w:hAnsi="BMW Group Light" w:cs="BMW Group Light"/>
          <w:sz w:val="20"/>
        </w:rPr>
        <w:t>, (if any).</w:t>
      </w:r>
    </w:p>
    <w:p w14:paraId="76212381" w14:textId="77777777" w:rsidR="00DA0D2E" w:rsidRPr="00F506EE" w:rsidRDefault="00DA0D2E" w:rsidP="003D2552">
      <w:pPr>
        <w:pStyle w:val="Heading2"/>
        <w:numPr>
          <w:ilvl w:val="0"/>
          <w:numId w:val="1"/>
        </w:numPr>
        <w:ind w:left="360" w:firstLine="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 xml:space="preserve">Compliance </w:t>
      </w:r>
    </w:p>
    <w:p w14:paraId="705BF1EA" w14:textId="77777777" w:rsidR="00DA0D2E" w:rsidRPr="00F506EE" w:rsidRDefault="00DA0D2E" w:rsidP="003D2552">
      <w:pPr>
        <w:ind w:left="720" w:hanging="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warrants that:</w:t>
      </w:r>
    </w:p>
    <w:p w14:paraId="125C8723" w14:textId="77777777" w:rsidR="002B548A" w:rsidRPr="00F506EE" w:rsidRDefault="002B548A" w:rsidP="003D2552">
      <w:pPr>
        <w:ind w:left="360"/>
        <w:jc w:val="left"/>
        <w:rPr>
          <w:rFonts w:ascii="BMW Group Light" w:eastAsia="BMW Type Global Regular" w:hAnsi="BMW Group Light" w:cs="BMW Group Light"/>
          <w:sz w:val="20"/>
          <w:lang w:eastAsia="zh-CN"/>
        </w:rPr>
      </w:pPr>
    </w:p>
    <w:p w14:paraId="02B8F733" w14:textId="77777777" w:rsidR="00DA0D2E" w:rsidRPr="00F506EE" w:rsidRDefault="004035A5"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 xml:space="preserve">t has the right to supply the Services in accordance with this Agreement; </w:t>
      </w:r>
    </w:p>
    <w:p w14:paraId="0CF01CD2" w14:textId="77777777" w:rsidR="00DA0D2E" w:rsidRPr="00F506EE" w:rsidRDefault="002217C8"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 xml:space="preserve">t holds and shall retain throughout this Agreement all necessary consents required to fulfil its obligations under this Agreement, including without limitation all </w:t>
      </w:r>
      <w:r w:rsidR="00173CEB" w:rsidRPr="00F506EE">
        <w:rPr>
          <w:rFonts w:ascii="BMW Group Light" w:eastAsia="BMW Type Global Regular" w:hAnsi="BMW Group Light" w:cs="BMW Group Light"/>
          <w:sz w:val="20"/>
          <w:szCs w:val="20"/>
        </w:rPr>
        <w:t>licenses</w:t>
      </w:r>
      <w:r w:rsidR="00DA0D2E" w:rsidRPr="00F506EE">
        <w:rPr>
          <w:rFonts w:ascii="BMW Group Light" w:eastAsia="BMW Type Global Regular" w:hAnsi="BMW Group Light" w:cs="BMW Group Light"/>
          <w:sz w:val="20"/>
          <w:szCs w:val="20"/>
        </w:rPr>
        <w:t>, permits or similar permissions required to fulfil such obligations by local regulatory authorities in each jurisdiction where the Services are to be provided, and shall comply with the terms of all such consents;</w:t>
      </w:r>
    </w:p>
    <w:p w14:paraId="728E6E18" w14:textId="77777777" w:rsidR="00DA0D2E" w:rsidRPr="00F506EE" w:rsidRDefault="004035A5"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t shall comply with all laws, regulations and guidance which relate to the activities comprised in, or ancillary to, the Services; and</w:t>
      </w:r>
    </w:p>
    <w:p w14:paraId="5D227C54" w14:textId="77777777" w:rsidR="00DA0D2E" w:rsidRPr="00F506EE" w:rsidRDefault="00AB2638"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The</w:t>
      </w:r>
      <w:r w:rsidR="00DA0D2E" w:rsidRPr="00F506EE">
        <w:rPr>
          <w:rFonts w:ascii="BMW Group Light" w:eastAsia="BMW Type Global Regular" w:hAnsi="BMW Group Light" w:cs="BMW Group Light"/>
          <w:sz w:val="20"/>
          <w:szCs w:val="20"/>
        </w:rPr>
        <w:t xml:space="preserve"> Services and the Deliverables do not and will not infringe the Intellectual Property Rights of any third party.</w:t>
      </w:r>
    </w:p>
    <w:p w14:paraId="0F08898C" w14:textId="77777777" w:rsidR="00DA0D2E" w:rsidRPr="00F506EE" w:rsidRDefault="00025CAB" w:rsidP="003D2552">
      <w:pPr>
        <w:pStyle w:val="Heading2"/>
        <w:numPr>
          <w:ilvl w:val="0"/>
          <w:numId w:val="1"/>
        </w:numPr>
        <w:ind w:left="360" w:firstLine="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lastRenderedPageBreak/>
        <w:t>ACTING FAIRLY</w:t>
      </w:r>
    </w:p>
    <w:p w14:paraId="559169F8" w14:textId="77777777" w:rsidR="00DA0D2E" w:rsidRPr="00F506EE" w:rsidRDefault="00DA0D2E" w:rsidP="003D2552">
      <w:pPr>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When carrying out any Services,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act in good faith and in a professional, fair and courteous</w:t>
      </w:r>
      <w:r w:rsidR="004B6A36" w:rsidRPr="00F506EE">
        <w:rPr>
          <w:rFonts w:ascii="BMW Group Light" w:eastAsia="BMW Type Global Regular" w:hAnsi="BMW Group Light" w:cs="BMW Group Light"/>
          <w:sz w:val="20"/>
        </w:rPr>
        <w:t xml:space="preserve"> manner towards BMW</w:t>
      </w:r>
      <w:r w:rsidR="004B6A36" w:rsidRPr="00F506EE">
        <w:rPr>
          <w:rFonts w:ascii="BMW Group Light" w:eastAsia="BMW Type Global Regular" w:hAnsi="BMW Group Light" w:cs="BMW Group Light"/>
          <w:sz w:val="20"/>
          <w:lang w:eastAsia="zh-CN"/>
        </w:rPr>
        <w:t xml:space="preserve"> </w:t>
      </w:r>
      <w:r w:rsidR="009E3262" w:rsidRPr="00F506EE">
        <w:rPr>
          <w:rFonts w:ascii="BMW Group Light" w:eastAsia="BMW Type Global Regular" w:hAnsi="BMW Group Light" w:cs="BMW Group Light" w:hint="eastAsia"/>
          <w:sz w:val="20"/>
          <w:lang w:eastAsia="zh-CN"/>
        </w:rPr>
        <w:t xml:space="preserve">AFC </w:t>
      </w:r>
      <w:r w:rsidR="004B6A36" w:rsidRPr="00F506EE">
        <w:rPr>
          <w:rFonts w:ascii="BMW Group Light" w:eastAsia="BMW Type Global Regular" w:hAnsi="BMW Group Light" w:cs="BMW Group Light"/>
          <w:sz w:val="20"/>
          <w:lang w:eastAsia="zh-CN"/>
        </w:rPr>
        <w:t>contact point</w:t>
      </w:r>
      <w:r w:rsidRPr="00F506EE">
        <w:rPr>
          <w:rFonts w:ascii="BMW Group Light" w:eastAsia="BMW Type Global Regular" w:hAnsi="BMW Group Light" w:cs="BMW Group Light"/>
          <w:sz w:val="20"/>
        </w:rPr>
        <w:t xml:space="preserve"> and shall not act in any way, which may bring BMW</w:t>
      </w:r>
      <w:r w:rsidR="000C46CA" w:rsidRPr="00F506EE">
        <w:rPr>
          <w:rFonts w:ascii="BMW Group Light" w:eastAsia="BMW Type Global Regular" w:hAnsi="BMW Group Light" w:cs="BMW Group Light" w:hint="eastAsia"/>
          <w:sz w:val="20"/>
          <w:lang w:eastAsia="zh-CN"/>
        </w:rPr>
        <w:t xml:space="preserve"> AFC</w:t>
      </w:r>
      <w:r w:rsidRPr="00F506EE">
        <w:rPr>
          <w:rFonts w:ascii="BMW Group Light" w:eastAsia="BMW Type Global Regular" w:hAnsi="BMW Group Light" w:cs="BMW Group Light"/>
          <w:sz w:val="20"/>
        </w:rPr>
        <w:t>’s name or reputation into disrepute.</w:t>
      </w:r>
    </w:p>
    <w:p w14:paraId="469B2C14" w14:textId="77777777" w:rsidR="00CB2B25" w:rsidRPr="00F506EE" w:rsidRDefault="00CB2B25" w:rsidP="003D2552">
      <w:pPr>
        <w:pStyle w:val="Heading2"/>
        <w:numPr>
          <w:ilvl w:val="0"/>
          <w:numId w:val="1"/>
        </w:numPr>
        <w:ind w:left="360" w:firstLine="0"/>
        <w:jc w:val="left"/>
        <w:rPr>
          <w:rFonts w:ascii="BMW Group Light" w:eastAsia="BMW Type Global Regular" w:hAnsi="BMW Group Light" w:cs="BMW Group Light"/>
          <w:sz w:val="20"/>
          <w:szCs w:val="20"/>
        </w:rPr>
      </w:pPr>
      <w:bookmarkStart w:id="412" w:name="_Toc459632890"/>
      <w:bookmarkStart w:id="413" w:name="_Toc521048275"/>
      <w:r w:rsidRPr="00F506EE">
        <w:rPr>
          <w:rFonts w:ascii="BMW Group Light" w:eastAsia="BMW Type Global Regular" w:hAnsi="BMW Group Light" w:cs="BMW Group Light"/>
          <w:sz w:val="20"/>
          <w:szCs w:val="20"/>
        </w:rPr>
        <w:t>Appendix</w:t>
      </w:r>
      <w:bookmarkEnd w:id="412"/>
      <w:bookmarkEnd w:id="413"/>
    </w:p>
    <w:p w14:paraId="49F6E510" w14:textId="77777777" w:rsidR="007E0DDC" w:rsidRPr="002378EC" w:rsidRDefault="00CB2B25" w:rsidP="002378EC">
      <w:pPr>
        <w:ind w:left="360"/>
        <w:jc w:val="left"/>
        <w:rPr>
          <w:rFonts w:ascii="BMW Group Light" w:hAnsi="BMW Group Light" w:cs="BMW Group Light"/>
          <w:sz w:val="20"/>
          <w:highlight w:val="yellow"/>
        </w:rPr>
      </w:pPr>
      <w:bookmarkStart w:id="414" w:name="_Toc521048277"/>
      <w:r w:rsidRPr="00F506EE">
        <w:rPr>
          <w:rFonts w:ascii="BMW Group Light" w:hAnsi="BMW Group Light" w:cs="BMW Group Light"/>
          <w:sz w:val="20"/>
        </w:rPr>
        <w:t>Please be noted all appendixes shall be regarded as the integral part of this RFQ and shall be remain the same effect as main content.</w:t>
      </w:r>
      <w:bookmarkEnd w:id="414"/>
      <w:r w:rsidR="007E0DDC" w:rsidRPr="00F506EE">
        <w:rPr>
          <w:rFonts w:ascii="Segoe UI" w:eastAsia="Times New Roman" w:hAnsi="Segoe UI" w:cs="Segoe UI"/>
          <w:sz w:val="20"/>
          <w:lang w:val="en-US" w:eastAsia="zh-CN"/>
        </w:rPr>
        <w:t> </w:t>
      </w:r>
    </w:p>
    <w:p w14:paraId="1FBE82F0" w14:textId="77777777" w:rsidR="00D22F94" w:rsidRPr="00F506EE" w:rsidRDefault="00D22F94" w:rsidP="003D2552">
      <w:pPr>
        <w:pStyle w:val="Absatz"/>
        <w:spacing w:line="240" w:lineRule="auto"/>
        <w:ind w:left="360"/>
        <w:rPr>
          <w:b/>
          <w:sz w:val="20"/>
          <w:lang w:val="en-US"/>
        </w:rPr>
      </w:pPr>
      <w:r w:rsidRPr="00F506EE">
        <w:rPr>
          <w:b/>
          <w:sz w:val="20"/>
          <w:lang w:val="en-US"/>
        </w:rPr>
        <w:t>GTC</w:t>
      </w:r>
    </w:p>
    <w:p w14:paraId="6AB1E8C8"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GTC. Please let us know if you can accept them or which parts exactly you want to change.</w:t>
      </w:r>
    </w:p>
    <w:p w14:paraId="463C3851"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 xml:space="preserve">Acceptance of BMW AFC GTC is mandatory to participate in the bidding. </w:t>
      </w:r>
    </w:p>
    <w:p w14:paraId="0F495857"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If we have already aligned on GTC then have to follow as is instead of discussing again as part of AFC GTC.</w:t>
      </w:r>
    </w:p>
    <w:p w14:paraId="0BCEBE13" w14:textId="77777777" w:rsidR="00CB2B25" w:rsidRDefault="0062053D" w:rsidP="003D2552">
      <w:pPr>
        <w:pStyle w:val="Absatz"/>
        <w:spacing w:line="240" w:lineRule="auto"/>
        <w:ind w:left="360"/>
        <w:rPr>
          <w:sz w:val="20"/>
        </w:rPr>
      </w:pPr>
      <w:r>
        <w:rPr>
          <w:sz w:val="20"/>
        </w:rPr>
        <w:object w:dxaOrig="2040" w:dyaOrig="1420" w14:anchorId="0FE11B6F">
          <v:shape id="_x0000_i1033" type="#_x0000_t75" style="width:102.6pt;height:1in" o:ole="">
            <v:imagedata r:id="rId28" o:title=""/>
          </v:shape>
          <o:OLEObject Type="Embed" ProgID="AcroExch.Document.2015" ShapeID="_x0000_i1033" DrawAspect="Icon" ObjectID="_1603545051" r:id="rId29"/>
        </w:object>
      </w:r>
    </w:p>
    <w:p w14:paraId="155EA8C9" w14:textId="77777777" w:rsidR="00AE1A4F" w:rsidRPr="00F506EE" w:rsidRDefault="00AE1A4F" w:rsidP="003D2552">
      <w:pPr>
        <w:pStyle w:val="Absatz"/>
        <w:spacing w:line="240" w:lineRule="auto"/>
        <w:ind w:left="360"/>
        <w:rPr>
          <w:sz w:val="20"/>
          <w:lang w:val="en-US"/>
        </w:rPr>
      </w:pPr>
    </w:p>
    <w:p w14:paraId="6B7DDE3D" w14:textId="77777777" w:rsidR="00CB2B25" w:rsidRPr="00F506EE" w:rsidRDefault="00CB2B25" w:rsidP="003D2552">
      <w:pPr>
        <w:pStyle w:val="Absatz"/>
        <w:spacing w:line="240" w:lineRule="auto"/>
        <w:ind w:left="360"/>
        <w:rPr>
          <w:b/>
          <w:sz w:val="20"/>
          <w:lang w:val="en-US"/>
        </w:rPr>
      </w:pPr>
      <w:bookmarkStart w:id="415" w:name="_Toc521048278"/>
      <w:r w:rsidRPr="00F506EE">
        <w:rPr>
          <w:b/>
          <w:sz w:val="20"/>
          <w:lang w:val="en-US"/>
        </w:rPr>
        <w:t>STC</w:t>
      </w:r>
      <w:bookmarkEnd w:id="415"/>
    </w:p>
    <w:p w14:paraId="56C3C557"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STC. Please let us know if you can accept them or which parts exactly you want to change. If selected supplier has no concerns for STC mentioned above, STC need to be signed by onsite supplier personnel and chopped by supplier.</w:t>
      </w:r>
    </w:p>
    <w:p w14:paraId="2F768C20" w14:textId="77777777" w:rsidR="00CB2B25" w:rsidRDefault="00260094" w:rsidP="003D2552">
      <w:pPr>
        <w:pStyle w:val="Absatz"/>
        <w:spacing w:line="240" w:lineRule="auto"/>
        <w:ind w:left="360"/>
        <w:rPr>
          <w:sz w:val="20"/>
        </w:rPr>
      </w:pPr>
      <w:r>
        <w:rPr>
          <w:sz w:val="20"/>
        </w:rPr>
        <w:object w:dxaOrig="1531" w:dyaOrig="1063" w14:anchorId="49E6356F">
          <v:shape id="_x0000_i1034" type="#_x0000_t75" style="width:77.4pt;height:56.4pt" o:ole="">
            <v:imagedata r:id="rId30" o:title=""/>
          </v:shape>
          <o:OLEObject Type="Embed" ProgID="AcroExch.Document.2015" ShapeID="_x0000_i1034" DrawAspect="Icon" ObjectID="_1603545052" r:id="rId31"/>
        </w:object>
      </w:r>
    </w:p>
    <w:p w14:paraId="71EA6237" w14:textId="77777777" w:rsidR="00AE1A4F" w:rsidRPr="00F506EE" w:rsidRDefault="00AE1A4F" w:rsidP="003D2552">
      <w:pPr>
        <w:pStyle w:val="Absatz"/>
        <w:spacing w:line="240" w:lineRule="auto"/>
        <w:ind w:left="360"/>
        <w:rPr>
          <w:sz w:val="20"/>
        </w:rPr>
      </w:pPr>
    </w:p>
    <w:p w14:paraId="47C6D9D5" w14:textId="77777777" w:rsidR="00CB2B25" w:rsidRPr="00F506EE" w:rsidRDefault="00CB2B25" w:rsidP="003D2552">
      <w:pPr>
        <w:pStyle w:val="Absatz"/>
        <w:spacing w:line="240" w:lineRule="auto"/>
        <w:ind w:left="360"/>
        <w:rPr>
          <w:b/>
          <w:sz w:val="20"/>
          <w:lang w:val="en-US"/>
        </w:rPr>
      </w:pPr>
      <w:bookmarkStart w:id="416" w:name="_Toc521048279"/>
      <w:bookmarkStart w:id="417" w:name="_Toc459632891"/>
      <w:r w:rsidRPr="00F506EE">
        <w:rPr>
          <w:b/>
          <w:sz w:val="20"/>
          <w:lang w:val="en-US"/>
        </w:rPr>
        <w:t>DPA</w:t>
      </w:r>
      <w:bookmarkEnd w:id="416"/>
    </w:p>
    <w:p w14:paraId="329F91FA"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DPA. Please let us know if you can accept them or which parts exactly you want to change. If selected supplier has no concerns for DPA mentioned above, DPA need to be signed by supplier personnel who will process BMW personal data and personnel supervisor then chopped by supplier.</w:t>
      </w:r>
    </w:p>
    <w:p w14:paraId="2EAFF63E" w14:textId="77777777" w:rsidR="00CB2B25" w:rsidRPr="00F506EE" w:rsidRDefault="00CB2B25" w:rsidP="003D2552">
      <w:pPr>
        <w:pStyle w:val="Absatz"/>
        <w:spacing w:line="240" w:lineRule="auto"/>
        <w:ind w:left="360"/>
        <w:rPr>
          <w:sz w:val="20"/>
        </w:rPr>
      </w:pPr>
      <w:r w:rsidRPr="00F506EE">
        <w:rPr>
          <w:sz w:val="20"/>
        </w:rPr>
        <w:object w:dxaOrig="2040" w:dyaOrig="1400" w14:anchorId="1F9CC170">
          <v:shape id="_x0000_i1035" type="#_x0000_t75" style="width:77.4pt;height:51.6pt" o:ole="">
            <v:imagedata r:id="rId32" o:title=""/>
          </v:shape>
          <o:OLEObject Type="Embed" ProgID="AcroExch.Document.2015" ShapeID="_x0000_i1035" DrawAspect="Icon" ObjectID="_1603545053" r:id="rId33"/>
        </w:object>
      </w:r>
    </w:p>
    <w:p w14:paraId="2F867ADF" w14:textId="77777777" w:rsidR="00CB2B25" w:rsidRPr="00F506EE" w:rsidRDefault="00CB2B25" w:rsidP="003D2552">
      <w:pPr>
        <w:pStyle w:val="Absatz"/>
        <w:spacing w:line="240" w:lineRule="auto"/>
        <w:ind w:left="360"/>
        <w:rPr>
          <w:sz w:val="20"/>
        </w:rPr>
      </w:pPr>
    </w:p>
    <w:p w14:paraId="55248863" w14:textId="77777777" w:rsidR="00CB2B25" w:rsidRPr="00F506EE" w:rsidRDefault="00CB2B25" w:rsidP="003D2552">
      <w:pPr>
        <w:pStyle w:val="Absatz"/>
        <w:spacing w:line="240" w:lineRule="auto"/>
        <w:ind w:left="360"/>
        <w:rPr>
          <w:sz w:val="20"/>
          <w:lang w:val="en-US"/>
        </w:rPr>
      </w:pPr>
      <w:r w:rsidRPr="00F506EE">
        <w:rPr>
          <w:sz w:val="20"/>
          <w:lang w:val="en-US"/>
        </w:rPr>
        <w:t>DPA appendix</w:t>
      </w:r>
    </w:p>
    <w:p w14:paraId="759133D3" w14:textId="77777777" w:rsidR="00CB2B25" w:rsidRPr="00F506EE" w:rsidRDefault="00840203" w:rsidP="003D2552">
      <w:pPr>
        <w:pStyle w:val="Absatz"/>
        <w:spacing w:line="240" w:lineRule="auto"/>
        <w:ind w:left="360"/>
        <w:rPr>
          <w:sz w:val="20"/>
          <w:lang w:val="en-US"/>
        </w:rPr>
      </w:pPr>
      <w:r w:rsidRPr="00F506EE">
        <w:rPr>
          <w:sz w:val="20"/>
        </w:rPr>
        <w:object w:dxaOrig="2040" w:dyaOrig="1400" w14:anchorId="5BB59E8F">
          <v:shape id="_x0000_i1036" type="#_x0000_t75" style="width:77.4pt;height:51.6pt" o:ole="">
            <v:imagedata r:id="rId34" o:title=""/>
          </v:shape>
          <o:OLEObject Type="Embed" ProgID="AcroExch.Document.2015" ShapeID="_x0000_i1036" DrawAspect="Icon" ObjectID="_1603545054" r:id="rId35"/>
        </w:object>
      </w:r>
      <w:r w:rsidR="00CB2B25" w:rsidRPr="00F506EE">
        <w:rPr>
          <w:sz w:val="20"/>
          <w:lang w:val="en-US"/>
        </w:rPr>
        <w:t xml:space="preserve"> </w:t>
      </w:r>
      <w:r w:rsidR="00437352" w:rsidRPr="00F506EE">
        <w:rPr>
          <w:sz w:val="20"/>
        </w:rPr>
        <w:object w:dxaOrig="2040" w:dyaOrig="1400" w14:anchorId="6190A89E">
          <v:shape id="_x0000_i1037" type="#_x0000_t75" style="width:102.6pt;height:66.6pt" o:ole="">
            <v:imagedata r:id="rId36" o:title=""/>
          </v:shape>
          <o:OLEObject Type="Embed" ProgID="AcroExch.Document.2015" ShapeID="_x0000_i1037" DrawAspect="Icon" ObjectID="_1603545055" r:id="rId37"/>
        </w:object>
      </w:r>
    </w:p>
    <w:p w14:paraId="5E7E1B23" w14:textId="77777777" w:rsidR="00CB2B25" w:rsidRPr="00F506EE" w:rsidRDefault="00CB2B25" w:rsidP="003D2552">
      <w:pPr>
        <w:pStyle w:val="Absatz"/>
        <w:spacing w:line="240" w:lineRule="auto"/>
        <w:ind w:left="360"/>
        <w:rPr>
          <w:sz w:val="20"/>
          <w:lang w:val="en-US"/>
        </w:rPr>
      </w:pPr>
    </w:p>
    <w:p w14:paraId="26E406BA" w14:textId="77777777" w:rsidR="00CB2B25" w:rsidRPr="00F506EE" w:rsidRDefault="00CB2B25" w:rsidP="003D2552">
      <w:pPr>
        <w:pStyle w:val="Absatz"/>
        <w:spacing w:line="240" w:lineRule="auto"/>
        <w:ind w:left="360"/>
        <w:rPr>
          <w:b/>
          <w:sz w:val="20"/>
          <w:lang w:val="en-US"/>
        </w:rPr>
      </w:pPr>
      <w:bookmarkStart w:id="418" w:name="_Toc521048280"/>
      <w:r w:rsidRPr="00F506EE">
        <w:rPr>
          <w:b/>
          <w:sz w:val="20"/>
          <w:lang w:val="en-US"/>
        </w:rPr>
        <w:t>Security policies</w:t>
      </w:r>
      <w:bookmarkEnd w:id="418"/>
    </w:p>
    <w:p w14:paraId="14E2CE76"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Information Security Instruction</w:t>
      </w:r>
    </w:p>
    <w:p w14:paraId="5C1743E1" w14:textId="77777777" w:rsidR="00CB2B25" w:rsidRPr="00F506EE" w:rsidRDefault="00437352" w:rsidP="003D2552">
      <w:pPr>
        <w:pStyle w:val="Absatz"/>
        <w:spacing w:line="240" w:lineRule="auto"/>
        <w:ind w:left="360"/>
        <w:rPr>
          <w:sz w:val="20"/>
        </w:rPr>
      </w:pPr>
      <w:r w:rsidRPr="00F506EE">
        <w:rPr>
          <w:sz w:val="20"/>
        </w:rPr>
        <w:object w:dxaOrig="1891" w:dyaOrig="1306" w14:anchorId="05A198FB">
          <v:shape id="_x0000_i1038" type="#_x0000_t75" style="width:51.6pt;height:41.4pt" o:ole="">
            <v:imagedata r:id="rId38" o:title=""/>
          </v:shape>
          <o:OLEObject Type="Embed" ProgID="AcroExch.Document.2015" ShapeID="_x0000_i1038" DrawAspect="Icon" ObjectID="_1603545056" r:id="rId39"/>
        </w:object>
      </w:r>
    </w:p>
    <w:p w14:paraId="039405BA" w14:textId="77777777" w:rsidR="00CB2B25" w:rsidRPr="00F506EE" w:rsidRDefault="00CB2B25" w:rsidP="003D2552">
      <w:pPr>
        <w:pStyle w:val="Absatz"/>
        <w:spacing w:line="240" w:lineRule="auto"/>
        <w:ind w:left="360"/>
        <w:rPr>
          <w:sz w:val="20"/>
        </w:rPr>
      </w:pPr>
    </w:p>
    <w:p w14:paraId="60AC7521" w14:textId="77777777" w:rsidR="00CB2B25" w:rsidRPr="00F506EE" w:rsidRDefault="00CB2B25" w:rsidP="003D2552">
      <w:pPr>
        <w:pStyle w:val="Absatz"/>
        <w:spacing w:line="240" w:lineRule="auto"/>
        <w:ind w:left="360"/>
        <w:rPr>
          <w:sz w:val="20"/>
        </w:rPr>
      </w:pPr>
      <w:r w:rsidRPr="00F506EE">
        <w:rPr>
          <w:sz w:val="20"/>
        </w:rPr>
        <w:t>IT Security Regulation</w:t>
      </w:r>
    </w:p>
    <w:p w14:paraId="5316548B" w14:textId="77777777" w:rsidR="00CB2B25" w:rsidRPr="00F506EE" w:rsidRDefault="00CB2B25" w:rsidP="003D2552">
      <w:pPr>
        <w:pStyle w:val="Absatz"/>
        <w:spacing w:line="240" w:lineRule="auto"/>
        <w:ind w:left="360"/>
        <w:rPr>
          <w:sz w:val="20"/>
        </w:rPr>
      </w:pPr>
      <w:r w:rsidRPr="00F506EE">
        <w:rPr>
          <w:sz w:val="20"/>
        </w:rPr>
        <w:object w:dxaOrig="1513" w:dyaOrig="1045" w14:anchorId="23769806">
          <v:shape id="_x0000_i1039" type="#_x0000_t75" style="width:77.4pt;height:51.6pt" o:ole="">
            <v:imagedata r:id="rId40" o:title=""/>
          </v:shape>
          <o:OLEObject Type="Embed" ProgID="AcroExch.Document.2015" ShapeID="_x0000_i1039" DrawAspect="Icon" ObjectID="_1603545057" r:id="rId41"/>
        </w:object>
      </w:r>
    </w:p>
    <w:bookmarkEnd w:id="417"/>
    <w:p w14:paraId="1AB6455F" w14:textId="77777777" w:rsidR="003A494C" w:rsidRPr="00F506EE" w:rsidRDefault="003A494C" w:rsidP="003D2552">
      <w:pPr>
        <w:jc w:val="left"/>
        <w:rPr>
          <w:rFonts w:ascii="BMW Group Light" w:hAnsi="BMW Group Light" w:cs="BMW Group Light"/>
          <w:sz w:val="20"/>
          <w:lang w:eastAsia="zh-CN"/>
        </w:rPr>
      </w:pPr>
    </w:p>
    <w:p w14:paraId="5D8FFE10" w14:textId="77777777" w:rsidR="0055405D" w:rsidRDefault="0055405D" w:rsidP="003D2552">
      <w:pPr>
        <w:ind w:firstLine="709"/>
        <w:jc w:val="left"/>
        <w:rPr>
          <w:rFonts w:ascii="BMW Group Light" w:hAnsi="BMW Group Light" w:cs="BMW Group Light"/>
          <w:sz w:val="20"/>
          <w:lang w:eastAsia="zh-CN"/>
        </w:rPr>
      </w:pPr>
    </w:p>
    <w:p w14:paraId="7812A09F" w14:textId="77777777" w:rsidR="002378EC" w:rsidRPr="00B5260F" w:rsidRDefault="002378EC" w:rsidP="002378EC">
      <w:pPr>
        <w:pStyle w:val="Heading3"/>
      </w:pPr>
      <w:bookmarkStart w:id="419" w:name="_Ref516478823"/>
      <w:bookmarkStart w:id="420" w:name="_Ref516478828"/>
      <w:bookmarkStart w:id="421" w:name="_Ref516478857"/>
      <w:bookmarkStart w:id="422" w:name="_Toc516483171"/>
      <w:r w:rsidRPr="00B5260F">
        <w:t>Quotation Template</w:t>
      </w:r>
      <w:bookmarkEnd w:id="419"/>
      <w:bookmarkEnd w:id="420"/>
      <w:bookmarkEnd w:id="421"/>
      <w:bookmarkEnd w:id="422"/>
    </w:p>
    <w:p w14:paraId="56A9B0C8" w14:textId="77777777" w:rsidR="008303D0" w:rsidRDefault="008303D0" w:rsidP="002378EC">
      <w:pPr>
        <w:jc w:val="left"/>
        <w:rPr>
          <w:rFonts w:ascii="BMW Group Light" w:hAnsi="BMW Group Light" w:cs="BMW Group Light"/>
          <w:sz w:val="20"/>
          <w:lang w:eastAsia="zh-CN"/>
        </w:rPr>
      </w:pPr>
    </w:p>
    <w:p w14:paraId="46EFD8AD" w14:textId="55384B7E" w:rsidR="002378EC" w:rsidRDefault="002378EC" w:rsidP="002378EC">
      <w:pPr>
        <w:jc w:val="left"/>
        <w:rPr>
          <w:rFonts w:ascii="BMW Group Light" w:hAnsi="BMW Group Light" w:cs="BMW Group Light"/>
          <w:sz w:val="20"/>
          <w:lang w:eastAsia="zh-CN"/>
        </w:rPr>
      </w:pPr>
    </w:p>
    <w:bookmarkStart w:id="423" w:name="_MON_1602951655"/>
    <w:bookmarkEnd w:id="423"/>
    <w:p w14:paraId="7A582D86" w14:textId="17A35A5C" w:rsidR="002378EC" w:rsidRPr="009C569D" w:rsidRDefault="00947ED8" w:rsidP="002378EC">
      <w:pPr>
        <w:jc w:val="left"/>
        <w:rPr>
          <w:rFonts w:ascii="BMW Group Light" w:hAnsi="BMW Group Light" w:cs="BMW Group Light"/>
          <w:sz w:val="20"/>
          <w:lang w:eastAsia="zh-CN"/>
        </w:rPr>
      </w:pPr>
      <w:r>
        <w:rPr>
          <w:rFonts w:ascii="BMW Group Light" w:hAnsi="BMW Group Light" w:cs="BMW Group Light"/>
          <w:sz w:val="20"/>
          <w:lang w:eastAsia="zh-CN"/>
        </w:rPr>
        <w:object w:dxaOrig="1525" w:dyaOrig="1066" w14:anchorId="6E1DE671">
          <v:shape id="_x0000_i1040" type="#_x0000_t75" style="width:76.2pt;height:53.4pt" o:ole="">
            <v:imagedata r:id="rId42" o:title=""/>
          </v:shape>
          <o:OLEObject Type="Embed" ProgID="Excel.Sheet.12" ShapeID="_x0000_i1040" DrawAspect="Icon" ObjectID="_1603545058" r:id="rId43"/>
        </w:object>
      </w:r>
    </w:p>
    <w:sectPr w:rsidR="002378EC" w:rsidRPr="009C569D" w:rsidSect="004325EB">
      <w:headerReference w:type="even" r:id="rId44"/>
      <w:headerReference w:type="default" r:id="rId45"/>
      <w:footerReference w:type="default" r:id="rId46"/>
      <w:headerReference w:type="first" r:id="rId47"/>
      <w:footerReference w:type="first" r:id="rId48"/>
      <w:pgSz w:w="11906" w:h="16838" w:code="9"/>
      <w:pgMar w:top="2880" w:right="1558" w:bottom="1800"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40F53" w14:textId="77777777" w:rsidR="00D77155" w:rsidRDefault="00D77155" w:rsidP="004263CA">
      <w:r>
        <w:separator/>
      </w:r>
    </w:p>
  </w:endnote>
  <w:endnote w:type="continuationSeparator" w:id="0">
    <w:p w14:paraId="7A914ADB" w14:textId="77777777" w:rsidR="00D77155" w:rsidRDefault="00D77155" w:rsidP="00426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MW Group Light">
    <w:panose1 w:val="00000000000000000000"/>
    <w:charset w:val="00"/>
    <w:family w:val="auto"/>
    <w:pitch w:val="variable"/>
    <w:sig w:usb0="800022BF" w:usb1="9000004A" w:usb2="00000008" w:usb3="00000000" w:csb0="0000009F" w:csb1="00000000"/>
  </w:font>
  <w:font w:name="BMW Type Global Regular">
    <w:altName w:val="Arial Unicode MS"/>
    <w:charset w:val="86"/>
    <w:family w:val="auto"/>
    <w:pitch w:val="variable"/>
    <w:sig w:usb0="00000000" w:usb1="B9DFFFFF" w:usb2="0008001E" w:usb3="00000000" w:csb0="003F00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MWTypeLight">
    <w:panose1 w:val="020B0304020202020204"/>
    <w:charset w:val="00"/>
    <w:family w:val="swiss"/>
    <w:pitch w:val="variable"/>
    <w:sig w:usb0="8000002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MW Helvetica Light">
    <w:panose1 w:val="00000000000000000000"/>
    <w:charset w:val="00"/>
    <w:family w:val="auto"/>
    <w:pitch w:val="variable"/>
    <w:sig w:usb0="00000003" w:usb1="00000000" w:usb2="00000000" w:usb3="00000000" w:csb0="00000001" w:csb1="00000000"/>
  </w:font>
  <w:font w:name="BMWTypeRegular">
    <w:panose1 w:val="020B0604020202020204"/>
    <w:charset w:val="00"/>
    <w:family w:val="swiss"/>
    <w:pitch w:val="variable"/>
    <w:sig w:usb0="80000027" w:usb1="00000000" w:usb2="00000000" w:usb3="00000000" w:csb0="00000093" w:csb1="00000000"/>
  </w:font>
  <w:font w:name="Batang">
    <w:altName w:val="바탕"/>
    <w:panose1 w:val="02030600000101010101"/>
    <w:charset w:val="81"/>
    <w:family w:val="auto"/>
    <w:notTrueType/>
    <w:pitch w:val="fixed"/>
    <w:sig w:usb0="00000001" w:usb1="09060000" w:usb2="00000010" w:usb3="00000000" w:csb0="00080000" w:csb1="00000000"/>
  </w:font>
  <w:font w:name="BMWTypeCondensedRegular">
    <w:panose1 w:val="020B0606020202020204"/>
    <w:charset w:val="00"/>
    <w:family w:val="swiss"/>
    <w:pitch w:val="variable"/>
    <w:sig w:usb0="80000027" w:usb1="00000000" w:usb2="00000000" w:usb3="00000000" w:csb0="00000093" w:csb1="00000000"/>
  </w:font>
  <w:font w:name="BMW Group Condensed">
    <w:panose1 w:val="020B0606020202020204"/>
    <w:charset w:val="00"/>
    <w:family w:val="swiss"/>
    <w:pitch w:val="variable"/>
    <w:sig w:usb0="80000027" w:usb1="00000000" w:usb2="00000000" w:usb3="00000000" w:csb0="00000093" w:csb1="00000000"/>
  </w:font>
  <w:font w:name="BMWType V2 Regular">
    <w:panose1 w:val="00000000000000000000"/>
    <w:charset w:val="00"/>
    <w:family w:val="auto"/>
    <w:pitch w:val="variable"/>
    <w:sig w:usb0="800022BF" w:usb1="9000004A" w:usb2="00000008"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583A6" w14:textId="77777777" w:rsidR="00D77155" w:rsidRDefault="00D77155" w:rsidP="009D6796">
    <w:pPr>
      <w:pStyle w:val="Footer"/>
      <w:jc w:val="right"/>
      <w:rPr>
        <w:sz w:val="16"/>
      </w:rPr>
    </w:pPr>
    <w:r>
      <w:rPr>
        <w:sz w:val="16"/>
        <w:lang w:val="en-US"/>
      </w:rPr>
      <w:t xml:space="preserve">Page </w:t>
    </w:r>
    <w:r>
      <w:rPr>
        <w:sz w:val="16"/>
        <w:lang w:val="en-US"/>
      </w:rPr>
      <w:fldChar w:fldCharType="begin"/>
    </w:r>
    <w:r>
      <w:rPr>
        <w:sz w:val="16"/>
        <w:lang w:val="en-US"/>
      </w:rPr>
      <w:instrText xml:space="preserve"> PAGE </w:instrText>
    </w:r>
    <w:r>
      <w:rPr>
        <w:sz w:val="16"/>
        <w:lang w:val="en-US"/>
      </w:rPr>
      <w:fldChar w:fldCharType="separate"/>
    </w:r>
    <w:r w:rsidR="005945F8">
      <w:rPr>
        <w:noProof/>
        <w:sz w:val="16"/>
        <w:lang w:val="en-US"/>
      </w:rPr>
      <w:t>23</w:t>
    </w:r>
    <w:r>
      <w:rPr>
        <w:sz w:val="16"/>
        <w:lang w:val="en-US"/>
      </w:rPr>
      <w:fldChar w:fldCharType="end"/>
    </w:r>
    <w:r>
      <w:rPr>
        <w:sz w:val="16"/>
        <w:lang w:val="en-US"/>
      </w:rPr>
      <w:t xml:space="preserve"> of </w:t>
    </w:r>
    <w:r>
      <w:rPr>
        <w:sz w:val="16"/>
        <w:lang w:val="en-US"/>
      </w:rPr>
      <w:fldChar w:fldCharType="begin"/>
    </w:r>
    <w:r>
      <w:rPr>
        <w:sz w:val="16"/>
        <w:lang w:val="en-US"/>
      </w:rPr>
      <w:instrText xml:space="preserve"> NUMPAGES </w:instrText>
    </w:r>
    <w:r>
      <w:rPr>
        <w:sz w:val="16"/>
        <w:lang w:val="en-US"/>
      </w:rPr>
      <w:fldChar w:fldCharType="separate"/>
    </w:r>
    <w:r w:rsidR="005945F8">
      <w:rPr>
        <w:noProof/>
        <w:sz w:val="16"/>
        <w:lang w:val="en-US"/>
      </w:rPr>
      <w:t>23</w:t>
    </w:r>
    <w:r>
      <w:rPr>
        <w:sz w:val="16"/>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1C2E8" w14:textId="77777777" w:rsidR="00D77155" w:rsidRDefault="00D77155" w:rsidP="005A55D4">
    <w:pPr>
      <w:pStyle w:val="Footer"/>
      <w:jc w:val="right"/>
    </w:pPr>
    <w:r w:rsidRPr="005A55D4">
      <w:rPr>
        <w:noProof/>
        <w:lang w:val="en-US" w:eastAsia="zh-CN"/>
      </w:rPr>
      <w:drawing>
        <wp:inline distT="0" distB="0" distL="0" distR="0" wp14:anchorId="5FBCB629" wp14:editId="65A52307">
          <wp:extent cx="1363350" cy="509212"/>
          <wp:effectExtent l="19050" t="0" r="82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363350" cy="509212"/>
                  </a:xfrm>
                  <a:prstGeom prst="rect">
                    <a:avLst/>
                  </a:prstGeom>
                  <a:noFill/>
                  <a:ln w="9525">
                    <a:noFill/>
                    <a:miter lim="800000"/>
                    <a:headEnd/>
                    <a:tailEnd/>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5A445" w14:textId="77777777" w:rsidR="00D77155" w:rsidRDefault="00D77155" w:rsidP="004263CA">
      <w:r>
        <w:separator/>
      </w:r>
    </w:p>
  </w:footnote>
  <w:footnote w:type="continuationSeparator" w:id="0">
    <w:p w14:paraId="50E20E68" w14:textId="77777777" w:rsidR="00D77155" w:rsidRDefault="00D77155" w:rsidP="004263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16E81" w14:textId="77777777" w:rsidR="00D77155" w:rsidRDefault="005945F8">
    <w:pPr>
      <w:pStyle w:val="Header"/>
    </w:pPr>
    <w:r>
      <w:rPr>
        <w:noProof/>
      </w:rPr>
      <w:pict w14:anchorId="510C911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30" o:spid="_x0000_s2053" type="#_x0000_t136" style="position:absolute;left:0;text-align:left;margin-left:0;margin-top:0;width:697.5pt;height:111pt;rotation:315;z-index:-251654144;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E278A" w14:textId="77777777" w:rsidR="00D77155" w:rsidRDefault="005945F8">
    <w:pPr>
      <w:pStyle w:val="Header"/>
      <w:jc w:val="center"/>
      <w:rPr>
        <w:rFonts w:ascii="BMWTypeLight" w:hAnsi="BMWTypeLight"/>
        <w:b/>
        <w:bCs/>
      </w:rPr>
    </w:pPr>
    <w:r>
      <w:rPr>
        <w:noProof/>
      </w:rPr>
      <w:pict w14:anchorId="6A25E0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31" o:spid="_x0000_s2054" type="#_x0000_t136" style="position:absolute;left:0;text-align:left;margin-left:0;margin-top:0;width:697.5pt;height:194.05pt;rotation:315;z-index:-251652096;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r w:rsidR="00D77155">
      <w:rPr>
        <w:rFonts w:ascii="BMWTypeLight" w:hAnsi="BMWTypeLight"/>
        <w:b/>
        <w:bCs/>
      </w:rPr>
      <w:t>Private &amp; Confidential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51ED" w14:textId="77777777" w:rsidR="00D77155" w:rsidRPr="00F406BF" w:rsidRDefault="005945F8" w:rsidP="005A55D4">
    <w:pPr>
      <w:pStyle w:val="Header"/>
      <w:rPr>
        <w:sz w:val="36"/>
        <w:szCs w:val="44"/>
      </w:rPr>
    </w:pPr>
    <w:r>
      <w:rPr>
        <w:noProof/>
      </w:rPr>
      <w:pict w14:anchorId="4A3148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29" o:spid="_x0000_s2052" type="#_x0000_t136" style="position:absolute;left:0;text-align:left;margin-left:0;margin-top:0;width:697.5pt;height:111pt;rotation:315;z-index:-251656192;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r w:rsidR="00D77155" w:rsidRPr="00F406BF">
      <w:rPr>
        <w:rFonts w:ascii="BMWTypeLight" w:hAnsi="BMWTypeLight"/>
        <w:b/>
        <w:noProof/>
        <w:sz w:val="36"/>
        <w:szCs w:val="44"/>
      </w:rPr>
      <w:t xml:space="preserve">BMW Automotive Finance </w:t>
    </w:r>
  </w:p>
  <w:p w14:paraId="6A7EED7A" w14:textId="77777777" w:rsidR="00D77155" w:rsidRDefault="00D771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B6F9C"/>
    <w:multiLevelType w:val="hybridMultilevel"/>
    <w:tmpl w:val="0F3E2C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302C0"/>
    <w:multiLevelType w:val="hybridMultilevel"/>
    <w:tmpl w:val="4EE88B8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4173C"/>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3" w15:restartNumberingAfterBreak="0">
    <w:nsid w:val="068B4168"/>
    <w:multiLevelType w:val="hybridMultilevel"/>
    <w:tmpl w:val="FF8898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FD1DD6"/>
    <w:multiLevelType w:val="hybridMultilevel"/>
    <w:tmpl w:val="7B8E6420"/>
    <w:lvl w:ilvl="0" w:tplc="EC50441C">
      <w:start w:val="4"/>
      <w:numFmt w:val="bullet"/>
      <w:lvlText w:val="-"/>
      <w:lvlJc w:val="left"/>
      <w:pPr>
        <w:ind w:left="720" w:hanging="360"/>
      </w:pPr>
      <w:rPr>
        <w:rFonts w:ascii="BMW Group Light" w:eastAsia="BMW Type Global Regular" w:hAnsi="BMW Group Light" w:cs="BMW Group Light"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96523A4"/>
    <w:multiLevelType w:val="hybridMultilevel"/>
    <w:tmpl w:val="014068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7462C"/>
    <w:multiLevelType w:val="hybridMultilevel"/>
    <w:tmpl w:val="ECDEC32C"/>
    <w:lvl w:ilvl="0" w:tplc="0409000F">
      <w:start w:val="1"/>
      <w:numFmt w:val="decimal"/>
      <w:lvlText w:val="%1."/>
      <w:lvlJc w:val="left"/>
      <w:pPr>
        <w:tabs>
          <w:tab w:val="num" w:pos="720"/>
        </w:tabs>
        <w:ind w:left="720" w:hanging="72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00605F"/>
    <w:multiLevelType w:val="hybridMultilevel"/>
    <w:tmpl w:val="AD424D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DAB07A6"/>
    <w:multiLevelType w:val="multilevel"/>
    <w:tmpl w:val="4A5624B0"/>
    <w:lvl w:ilvl="0">
      <w:start w:val="1"/>
      <w:numFmt w:val="none"/>
      <w:lvlText w:val=""/>
      <w:legacy w:legacy="1" w:legacySpace="120" w:legacyIndent="360"/>
      <w:lvlJc w:val="left"/>
      <w:pPr>
        <w:ind w:left="360" w:hanging="360"/>
      </w:pPr>
      <w:rPr>
        <w:rFonts w:ascii="Symbol" w:hAnsi="Symbol" w:hint="default"/>
      </w:rPr>
    </w:lvl>
    <w:lvl w:ilvl="1">
      <w:start w:val="1"/>
      <w:numFmt w:val="bullet"/>
      <w:lvlText w:val=""/>
      <w:lvlJc w:val="left"/>
      <w:pPr>
        <w:ind w:left="153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9" w15:restartNumberingAfterBreak="0">
    <w:nsid w:val="10025398"/>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0" w15:restartNumberingAfterBreak="0">
    <w:nsid w:val="10680B49"/>
    <w:multiLevelType w:val="multilevel"/>
    <w:tmpl w:val="5A421C36"/>
    <w:lvl w:ilvl="0">
      <w:start w:val="1"/>
      <w:numFmt w:val="none"/>
      <w:lvlText w:val=""/>
      <w:legacy w:legacy="1" w:legacySpace="120" w:legacyIndent="360"/>
      <w:lvlJc w:val="left"/>
      <w:pPr>
        <w:ind w:left="360" w:hanging="360"/>
      </w:pPr>
      <w:rPr>
        <w:rFonts w:ascii="Symbol" w:hAnsi="Symbol" w:hint="default"/>
      </w:rPr>
    </w:lvl>
    <w:lvl w:ilvl="1">
      <w:start w:val="1"/>
      <w:numFmt w:val="none"/>
      <w:lvlText w:val="o"/>
      <w:legacy w:legacy="1" w:legacySpace="120" w:legacyIndent="360"/>
      <w:lvlJc w:val="left"/>
      <w:pPr>
        <w:ind w:left="720" w:hanging="360"/>
      </w:pPr>
      <w:rPr>
        <w:rFonts w:ascii="Courier New" w:hAnsi="Courier New" w:hint="default"/>
      </w:rPr>
    </w:lvl>
    <w:lvl w:ilvl="2">
      <w:start w:val="1"/>
      <w:numFmt w:val="bullet"/>
      <w:lvlText w:val="-"/>
      <w:lvlJc w:val="left"/>
      <w:pPr>
        <w:ind w:left="1080" w:hanging="360"/>
      </w:pPr>
      <w:rPr>
        <w:rFonts w:ascii="Courier New" w:hAnsi="Courier New"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11" w15:restartNumberingAfterBreak="0">
    <w:nsid w:val="11510ED1"/>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2" w15:restartNumberingAfterBreak="0">
    <w:nsid w:val="127A15FB"/>
    <w:multiLevelType w:val="hybridMultilevel"/>
    <w:tmpl w:val="10DC1C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3705486"/>
    <w:multiLevelType w:val="hybridMultilevel"/>
    <w:tmpl w:val="E580DB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6B2DF5"/>
    <w:multiLevelType w:val="multilevel"/>
    <w:tmpl w:val="A348B0DC"/>
    <w:lvl w:ilvl="0">
      <w:start w:val="1"/>
      <w:numFmt w:val="none"/>
      <w:lvlText w:val=""/>
      <w:legacy w:legacy="1" w:legacySpace="120" w:legacyIndent="36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15" w15:restartNumberingAfterBreak="0">
    <w:nsid w:val="170A20FC"/>
    <w:multiLevelType w:val="hybridMultilevel"/>
    <w:tmpl w:val="58D077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571E44"/>
    <w:multiLevelType w:val="hybridMultilevel"/>
    <w:tmpl w:val="801293DC"/>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D318F3"/>
    <w:multiLevelType w:val="hybridMultilevel"/>
    <w:tmpl w:val="B6567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6A341B"/>
    <w:multiLevelType w:val="multilevel"/>
    <w:tmpl w:val="D3B674E0"/>
    <w:lvl w:ilvl="0">
      <w:start w:val="8"/>
      <w:numFmt w:val="decimal"/>
      <w:lvlText w:val="%1"/>
      <w:lvlJc w:val="left"/>
      <w:pPr>
        <w:ind w:left="360" w:hanging="360"/>
      </w:pPr>
      <w:rPr>
        <w:rFonts w:hint="default"/>
      </w:rPr>
    </w:lvl>
    <w:lvl w:ilvl="1">
      <w:start w:val="1"/>
      <w:numFmt w:val="decimal"/>
      <w:lvlText w:val="%1.%2"/>
      <w:lvlJc w:val="left"/>
      <w:pPr>
        <w:ind w:left="21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ECB127B"/>
    <w:multiLevelType w:val="hybridMultilevel"/>
    <w:tmpl w:val="16D0834C"/>
    <w:lvl w:ilvl="0" w:tplc="8974B9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500680"/>
    <w:multiLevelType w:val="hybridMultilevel"/>
    <w:tmpl w:val="02A6FA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1B95B5E"/>
    <w:multiLevelType w:val="hybridMultilevel"/>
    <w:tmpl w:val="CD20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215BDF"/>
    <w:multiLevelType w:val="hybridMultilevel"/>
    <w:tmpl w:val="74D47F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AF3AC0"/>
    <w:multiLevelType w:val="hybridMultilevel"/>
    <w:tmpl w:val="8B42D722"/>
    <w:lvl w:ilvl="0" w:tplc="03DA1C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58D50AB"/>
    <w:multiLevelType w:val="hybridMultilevel"/>
    <w:tmpl w:val="CB8439D6"/>
    <w:lvl w:ilvl="0" w:tplc="0409000F">
      <w:start w:val="1"/>
      <w:numFmt w:val="decimal"/>
      <w:lvlText w:val="%1."/>
      <w:lvlJc w:val="left"/>
      <w:pPr>
        <w:tabs>
          <w:tab w:val="num" w:pos="720"/>
        </w:tabs>
        <w:ind w:left="720" w:hanging="72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293A625A"/>
    <w:multiLevelType w:val="hybridMultilevel"/>
    <w:tmpl w:val="C79C26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9916008"/>
    <w:multiLevelType w:val="hybridMultilevel"/>
    <w:tmpl w:val="BBBCC4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A0405EB"/>
    <w:multiLevelType w:val="hybridMultilevel"/>
    <w:tmpl w:val="5614B5EC"/>
    <w:lvl w:ilvl="0" w:tplc="0409000D">
      <w:start w:val="1"/>
      <w:numFmt w:val="bullet"/>
      <w:lvlText w:val=""/>
      <w:lvlJc w:val="left"/>
      <w:pPr>
        <w:ind w:left="1995" w:hanging="360"/>
      </w:pPr>
      <w:rPr>
        <w:rFonts w:ascii="Wingdings" w:hAnsi="Wingdings" w:hint="default"/>
      </w:rPr>
    </w:lvl>
    <w:lvl w:ilvl="1" w:tplc="75886FEC">
      <w:start w:val="55"/>
      <w:numFmt w:val="bullet"/>
      <w:lvlText w:val="–"/>
      <w:lvlJc w:val="left"/>
      <w:pPr>
        <w:ind w:left="2715" w:hanging="360"/>
      </w:pPr>
      <w:rPr>
        <w:rFonts w:ascii="Angsana New" w:eastAsia="Arial Unicode MS" w:hAnsi="Angsana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8" w15:restartNumberingAfterBreak="0">
    <w:nsid w:val="3CE1363E"/>
    <w:multiLevelType w:val="multilevel"/>
    <w:tmpl w:val="48A8A8EC"/>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DD002E2"/>
    <w:multiLevelType w:val="hybridMultilevel"/>
    <w:tmpl w:val="A446C5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F875D16"/>
    <w:multiLevelType w:val="hybridMultilevel"/>
    <w:tmpl w:val="BB089AD4"/>
    <w:lvl w:ilvl="0" w:tplc="04090017">
      <w:start w:val="1"/>
      <w:numFmt w:val="lowerLetter"/>
      <w:lvlText w:val="%1)"/>
      <w:lvlJc w:val="left"/>
      <w:pPr>
        <w:ind w:left="1930" w:hanging="360"/>
      </w:pPr>
    </w:lvl>
    <w:lvl w:ilvl="1" w:tplc="04090019" w:tentative="1">
      <w:start w:val="1"/>
      <w:numFmt w:val="lowerLetter"/>
      <w:lvlText w:val="%2."/>
      <w:lvlJc w:val="left"/>
      <w:pPr>
        <w:ind w:left="2650" w:hanging="360"/>
      </w:pPr>
    </w:lvl>
    <w:lvl w:ilvl="2" w:tplc="0409001B" w:tentative="1">
      <w:start w:val="1"/>
      <w:numFmt w:val="lowerRoman"/>
      <w:lvlText w:val="%3."/>
      <w:lvlJc w:val="right"/>
      <w:pPr>
        <w:ind w:left="3370" w:hanging="180"/>
      </w:pPr>
    </w:lvl>
    <w:lvl w:ilvl="3" w:tplc="0409000F" w:tentative="1">
      <w:start w:val="1"/>
      <w:numFmt w:val="decimal"/>
      <w:lvlText w:val="%4."/>
      <w:lvlJc w:val="left"/>
      <w:pPr>
        <w:ind w:left="4090" w:hanging="360"/>
      </w:pPr>
    </w:lvl>
    <w:lvl w:ilvl="4" w:tplc="04090019" w:tentative="1">
      <w:start w:val="1"/>
      <w:numFmt w:val="lowerLetter"/>
      <w:lvlText w:val="%5."/>
      <w:lvlJc w:val="left"/>
      <w:pPr>
        <w:ind w:left="4810" w:hanging="360"/>
      </w:pPr>
    </w:lvl>
    <w:lvl w:ilvl="5" w:tplc="0409001B" w:tentative="1">
      <w:start w:val="1"/>
      <w:numFmt w:val="lowerRoman"/>
      <w:lvlText w:val="%6."/>
      <w:lvlJc w:val="right"/>
      <w:pPr>
        <w:ind w:left="5530" w:hanging="180"/>
      </w:pPr>
    </w:lvl>
    <w:lvl w:ilvl="6" w:tplc="0409000F" w:tentative="1">
      <w:start w:val="1"/>
      <w:numFmt w:val="decimal"/>
      <w:lvlText w:val="%7."/>
      <w:lvlJc w:val="left"/>
      <w:pPr>
        <w:ind w:left="6250" w:hanging="360"/>
      </w:pPr>
    </w:lvl>
    <w:lvl w:ilvl="7" w:tplc="04090019" w:tentative="1">
      <w:start w:val="1"/>
      <w:numFmt w:val="lowerLetter"/>
      <w:lvlText w:val="%8."/>
      <w:lvlJc w:val="left"/>
      <w:pPr>
        <w:ind w:left="6970" w:hanging="360"/>
      </w:pPr>
    </w:lvl>
    <w:lvl w:ilvl="8" w:tplc="0409001B" w:tentative="1">
      <w:start w:val="1"/>
      <w:numFmt w:val="lowerRoman"/>
      <w:lvlText w:val="%9."/>
      <w:lvlJc w:val="right"/>
      <w:pPr>
        <w:ind w:left="7690" w:hanging="180"/>
      </w:pPr>
    </w:lvl>
  </w:abstractNum>
  <w:abstractNum w:abstractNumId="31" w15:restartNumberingAfterBreak="0">
    <w:nsid w:val="44AA60D4"/>
    <w:multiLevelType w:val="hybridMultilevel"/>
    <w:tmpl w:val="C3065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F70D0C"/>
    <w:multiLevelType w:val="hybridMultilevel"/>
    <w:tmpl w:val="5AD632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0D5839"/>
    <w:multiLevelType w:val="multilevel"/>
    <w:tmpl w:val="F2E83C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486933AB"/>
    <w:multiLevelType w:val="multilevel"/>
    <w:tmpl w:val="13AAE37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A891DF0"/>
    <w:multiLevelType w:val="multilevel"/>
    <w:tmpl w:val="768C66E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CC01428"/>
    <w:multiLevelType w:val="hybridMultilevel"/>
    <w:tmpl w:val="CC706DD8"/>
    <w:lvl w:ilvl="0" w:tplc="92A8BA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FFE7FE2"/>
    <w:multiLevelType w:val="hybridMultilevel"/>
    <w:tmpl w:val="A0627872"/>
    <w:lvl w:ilvl="0" w:tplc="0409000D">
      <w:start w:val="1"/>
      <w:numFmt w:val="bullet"/>
      <w:lvlText w:val=""/>
      <w:lvlJc w:val="left"/>
      <w:pPr>
        <w:ind w:left="1995" w:hanging="360"/>
      </w:pPr>
      <w:rPr>
        <w:rFonts w:ascii="Wingdings" w:hAnsi="Wingdings" w:hint="default"/>
      </w:rPr>
    </w:lvl>
    <w:lvl w:ilvl="1" w:tplc="04090003">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8" w15:restartNumberingAfterBreak="0">
    <w:nsid w:val="56AF3F9A"/>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39" w15:restartNumberingAfterBreak="0">
    <w:nsid w:val="5AF2439D"/>
    <w:multiLevelType w:val="hybridMultilevel"/>
    <w:tmpl w:val="514095C6"/>
    <w:lvl w:ilvl="0" w:tplc="4AD42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DDF0013"/>
    <w:multiLevelType w:val="hybridMultilevel"/>
    <w:tmpl w:val="09648492"/>
    <w:lvl w:ilvl="0" w:tplc="0409000B">
      <w:start w:val="1"/>
      <w:numFmt w:val="bullet"/>
      <w:lvlText w:val=""/>
      <w:lvlJc w:val="left"/>
      <w:pPr>
        <w:tabs>
          <w:tab w:val="num" w:pos="720"/>
        </w:tabs>
        <w:ind w:left="720" w:hanging="360"/>
      </w:pPr>
      <w:rPr>
        <w:rFonts w:ascii="Wingdings" w:hAnsi="Wingdings" w:hint="default"/>
      </w:rPr>
    </w:lvl>
    <w:lvl w:ilvl="1" w:tplc="419A24CA">
      <w:start w:val="55"/>
      <w:numFmt w:val="bullet"/>
      <w:lvlText w:val=""/>
      <w:lvlJc w:val="left"/>
      <w:pPr>
        <w:tabs>
          <w:tab w:val="num" w:pos="1440"/>
        </w:tabs>
        <w:ind w:left="1440" w:hanging="360"/>
      </w:pPr>
      <w:rPr>
        <w:rFonts w:ascii="Wingdings" w:hAnsi="Wingdings" w:hint="default"/>
      </w:rPr>
    </w:lvl>
    <w:lvl w:ilvl="2" w:tplc="D23849C0">
      <w:start w:val="1"/>
      <w:numFmt w:val="decimal"/>
      <w:lvlText w:val="%3."/>
      <w:lvlJc w:val="left"/>
      <w:pPr>
        <w:tabs>
          <w:tab w:val="num" w:pos="2160"/>
        </w:tabs>
        <w:ind w:left="2160" w:hanging="360"/>
      </w:pPr>
    </w:lvl>
    <w:lvl w:ilvl="3" w:tplc="E146BA5E">
      <w:start w:val="1"/>
      <w:numFmt w:val="decimal"/>
      <w:lvlText w:val="%4."/>
      <w:lvlJc w:val="left"/>
      <w:pPr>
        <w:tabs>
          <w:tab w:val="num" w:pos="2880"/>
        </w:tabs>
        <w:ind w:left="2880" w:hanging="360"/>
      </w:pPr>
    </w:lvl>
    <w:lvl w:ilvl="4" w:tplc="1EE495BC">
      <w:start w:val="1"/>
      <w:numFmt w:val="decimal"/>
      <w:lvlText w:val="%5."/>
      <w:lvlJc w:val="left"/>
      <w:pPr>
        <w:tabs>
          <w:tab w:val="num" w:pos="3600"/>
        </w:tabs>
        <w:ind w:left="3600" w:hanging="360"/>
      </w:pPr>
    </w:lvl>
    <w:lvl w:ilvl="5" w:tplc="B9769912">
      <w:start w:val="1"/>
      <w:numFmt w:val="decimal"/>
      <w:lvlText w:val="%6."/>
      <w:lvlJc w:val="left"/>
      <w:pPr>
        <w:tabs>
          <w:tab w:val="num" w:pos="4320"/>
        </w:tabs>
        <w:ind w:left="4320" w:hanging="360"/>
      </w:pPr>
    </w:lvl>
    <w:lvl w:ilvl="6" w:tplc="E66E9942">
      <w:start w:val="1"/>
      <w:numFmt w:val="decimal"/>
      <w:lvlText w:val="%7."/>
      <w:lvlJc w:val="left"/>
      <w:pPr>
        <w:tabs>
          <w:tab w:val="num" w:pos="5040"/>
        </w:tabs>
        <w:ind w:left="5040" w:hanging="360"/>
      </w:pPr>
    </w:lvl>
    <w:lvl w:ilvl="7" w:tplc="0204D12C">
      <w:start w:val="1"/>
      <w:numFmt w:val="decimal"/>
      <w:lvlText w:val="%8."/>
      <w:lvlJc w:val="left"/>
      <w:pPr>
        <w:tabs>
          <w:tab w:val="num" w:pos="5760"/>
        </w:tabs>
        <w:ind w:left="5760" w:hanging="360"/>
      </w:pPr>
    </w:lvl>
    <w:lvl w:ilvl="8" w:tplc="FB2C779A">
      <w:start w:val="1"/>
      <w:numFmt w:val="decimal"/>
      <w:lvlText w:val="%9."/>
      <w:lvlJc w:val="left"/>
      <w:pPr>
        <w:tabs>
          <w:tab w:val="num" w:pos="6480"/>
        </w:tabs>
        <w:ind w:left="6480" w:hanging="360"/>
      </w:pPr>
    </w:lvl>
  </w:abstractNum>
  <w:abstractNum w:abstractNumId="41" w15:restartNumberingAfterBreak="0">
    <w:nsid w:val="5DEF71AB"/>
    <w:multiLevelType w:val="multilevel"/>
    <w:tmpl w:val="C652E892"/>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61AE26EB"/>
    <w:multiLevelType w:val="hybridMultilevel"/>
    <w:tmpl w:val="689CBA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9732ADD"/>
    <w:multiLevelType w:val="hybridMultilevel"/>
    <w:tmpl w:val="2BEEC8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D8120A"/>
    <w:multiLevelType w:val="hybridMultilevel"/>
    <w:tmpl w:val="5ED20B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454F6"/>
    <w:multiLevelType w:val="multilevel"/>
    <w:tmpl w:val="4334A462"/>
    <w:lvl w:ilvl="0">
      <w:start w:val="1"/>
      <w:numFmt w:val="none"/>
      <w:lvlText w:val=""/>
      <w:legacy w:legacy="1" w:legacySpace="120" w:legacyIndent="360"/>
      <w:lvlJc w:val="left"/>
      <w:pPr>
        <w:ind w:left="1080" w:hanging="360"/>
      </w:pPr>
      <w:rPr>
        <w:rFonts w:ascii="Symbol" w:hAnsi="Symbol" w:hint="default"/>
      </w:rPr>
    </w:lvl>
    <w:lvl w:ilvl="1">
      <w:start w:val="1"/>
      <w:numFmt w:val="bullet"/>
      <w:lvlText w:val=""/>
      <w:lvlJc w:val="left"/>
      <w:pPr>
        <w:ind w:left="153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46" w15:restartNumberingAfterBreak="0">
    <w:nsid w:val="6D2A346E"/>
    <w:multiLevelType w:val="hybridMultilevel"/>
    <w:tmpl w:val="485C7E64"/>
    <w:lvl w:ilvl="0" w:tplc="6BB226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963876"/>
    <w:multiLevelType w:val="hybridMultilevel"/>
    <w:tmpl w:val="A8820F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BED02B6"/>
    <w:multiLevelType w:val="hybridMultilevel"/>
    <w:tmpl w:val="4152564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C0807C3"/>
    <w:multiLevelType w:val="hybridMultilevel"/>
    <w:tmpl w:val="C4928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EF52BD"/>
    <w:multiLevelType w:val="hybridMultilevel"/>
    <w:tmpl w:val="458430C4"/>
    <w:lvl w:ilvl="0" w:tplc="819E0D6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num>
  <w:num w:numId="2">
    <w:abstractNumId w:val="41"/>
  </w:num>
  <w:num w:numId="3">
    <w:abstractNumId w:val="28"/>
  </w:num>
  <w:num w:numId="4">
    <w:abstractNumId w:val="34"/>
  </w:num>
  <w:num w:numId="5">
    <w:abstractNumId w:val="6"/>
  </w:num>
  <w:num w:numId="6">
    <w:abstractNumId w:val="10"/>
  </w:num>
  <w:num w:numId="7">
    <w:abstractNumId w:val="37"/>
  </w:num>
  <w:num w:numId="8">
    <w:abstractNumId w:val="50"/>
  </w:num>
  <w:num w:numId="9">
    <w:abstractNumId w:val="45"/>
  </w:num>
  <w:num w:numId="10">
    <w:abstractNumId w:val="8"/>
  </w:num>
  <w:num w:numId="11">
    <w:abstractNumId w:val="14"/>
  </w:num>
  <w:num w:numId="12">
    <w:abstractNumId w:val="18"/>
  </w:num>
  <w:num w:numId="13">
    <w:abstractNumId w:val="35"/>
  </w:num>
  <w:num w:numId="14">
    <w:abstractNumId w:val="40"/>
  </w:num>
  <w:num w:numId="15">
    <w:abstractNumId w:val="22"/>
  </w:num>
  <w:num w:numId="16">
    <w:abstractNumId w:val="48"/>
  </w:num>
  <w:num w:numId="17">
    <w:abstractNumId w:val="32"/>
  </w:num>
  <w:num w:numId="18">
    <w:abstractNumId w:val="27"/>
  </w:num>
  <w:num w:numId="19">
    <w:abstractNumId w:val="0"/>
  </w:num>
  <w:num w:numId="20">
    <w:abstractNumId w:val="15"/>
  </w:num>
  <w:num w:numId="21">
    <w:abstractNumId w:val="5"/>
  </w:num>
  <w:num w:numId="22">
    <w:abstractNumId w:val="17"/>
  </w:num>
  <w:num w:numId="23">
    <w:abstractNumId w:val="26"/>
  </w:num>
  <w:num w:numId="24">
    <w:abstractNumId w:val="3"/>
  </w:num>
  <w:num w:numId="25">
    <w:abstractNumId w:val="20"/>
  </w:num>
  <w:num w:numId="26">
    <w:abstractNumId w:val="44"/>
  </w:num>
  <w:num w:numId="27">
    <w:abstractNumId w:val="21"/>
  </w:num>
  <w:num w:numId="28">
    <w:abstractNumId w:val="16"/>
  </w:num>
  <w:num w:numId="29">
    <w:abstractNumId w:val="49"/>
  </w:num>
  <w:num w:numId="30">
    <w:abstractNumId w:val="33"/>
  </w:num>
  <w:num w:numId="31">
    <w:abstractNumId w:val="36"/>
  </w:num>
  <w:num w:numId="32">
    <w:abstractNumId w:val="46"/>
  </w:num>
  <w:num w:numId="33">
    <w:abstractNumId w:val="19"/>
  </w:num>
  <w:num w:numId="34">
    <w:abstractNumId w:val="23"/>
  </w:num>
  <w:num w:numId="35">
    <w:abstractNumId w:val="31"/>
  </w:num>
  <w:num w:numId="36">
    <w:abstractNumId w:val="29"/>
  </w:num>
  <w:num w:numId="37">
    <w:abstractNumId w:val="12"/>
  </w:num>
  <w:num w:numId="38">
    <w:abstractNumId w:val="25"/>
  </w:num>
  <w:num w:numId="39">
    <w:abstractNumId w:val="1"/>
  </w:num>
  <w:num w:numId="40">
    <w:abstractNumId w:val="42"/>
  </w:num>
  <w:num w:numId="41">
    <w:abstractNumId w:val="13"/>
  </w:num>
  <w:num w:numId="42">
    <w:abstractNumId w:val="9"/>
  </w:num>
  <w:num w:numId="43">
    <w:abstractNumId w:val="7"/>
  </w:num>
  <w:num w:numId="44">
    <w:abstractNumId w:val="47"/>
  </w:num>
  <w:num w:numId="45">
    <w:abstractNumId w:val="2"/>
  </w:num>
  <w:num w:numId="46">
    <w:abstractNumId w:val="38"/>
  </w:num>
  <w:num w:numId="47">
    <w:abstractNumId w:val="11"/>
  </w:num>
  <w:num w:numId="48">
    <w:abstractNumId w:val="39"/>
  </w:num>
  <w:num w:numId="49">
    <w:abstractNumId w:val="30"/>
  </w:num>
  <w:num w:numId="50">
    <w:abstractNumId w:val="43"/>
  </w:num>
  <w:num w:numId="51">
    <w:abstractNumId w:val="4"/>
  </w:num>
  <w:num w:numId="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i Tao, FG-331">
    <w15:presenceInfo w15:providerId="AD" w15:userId="S-1-5-21-1107316082-2135466989-3777954083-329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hideGrammaticalErrors/>
  <w:proofState w:spelling="clean" w:grammar="clean"/>
  <w:trackRevisions/>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D2E"/>
    <w:rsid w:val="00002A34"/>
    <w:rsid w:val="00003233"/>
    <w:rsid w:val="00003264"/>
    <w:rsid w:val="00003723"/>
    <w:rsid w:val="0000403C"/>
    <w:rsid w:val="00004A2E"/>
    <w:rsid w:val="00004D33"/>
    <w:rsid w:val="000051F1"/>
    <w:rsid w:val="0000624E"/>
    <w:rsid w:val="00006A57"/>
    <w:rsid w:val="0000708B"/>
    <w:rsid w:val="00007AEA"/>
    <w:rsid w:val="000105CC"/>
    <w:rsid w:val="000108BB"/>
    <w:rsid w:val="00012796"/>
    <w:rsid w:val="000138DE"/>
    <w:rsid w:val="0001571D"/>
    <w:rsid w:val="00021E67"/>
    <w:rsid w:val="00022145"/>
    <w:rsid w:val="0002398F"/>
    <w:rsid w:val="00023F5B"/>
    <w:rsid w:val="000248F0"/>
    <w:rsid w:val="00025CAB"/>
    <w:rsid w:val="00030292"/>
    <w:rsid w:val="00030C8B"/>
    <w:rsid w:val="000339D6"/>
    <w:rsid w:val="00034009"/>
    <w:rsid w:val="00034075"/>
    <w:rsid w:val="000348F2"/>
    <w:rsid w:val="0003521C"/>
    <w:rsid w:val="00035EEC"/>
    <w:rsid w:val="00041619"/>
    <w:rsid w:val="00042BCA"/>
    <w:rsid w:val="0004505E"/>
    <w:rsid w:val="000458BC"/>
    <w:rsid w:val="00046117"/>
    <w:rsid w:val="00047279"/>
    <w:rsid w:val="00047D3D"/>
    <w:rsid w:val="000510C7"/>
    <w:rsid w:val="0005143D"/>
    <w:rsid w:val="000544CC"/>
    <w:rsid w:val="00055310"/>
    <w:rsid w:val="00056495"/>
    <w:rsid w:val="00061AF6"/>
    <w:rsid w:val="00062E96"/>
    <w:rsid w:val="000645B9"/>
    <w:rsid w:val="000662B0"/>
    <w:rsid w:val="00067110"/>
    <w:rsid w:val="00071BCF"/>
    <w:rsid w:val="00072323"/>
    <w:rsid w:val="000813A5"/>
    <w:rsid w:val="000818BC"/>
    <w:rsid w:val="000825D0"/>
    <w:rsid w:val="00084371"/>
    <w:rsid w:val="00084FE7"/>
    <w:rsid w:val="00085B81"/>
    <w:rsid w:val="00086171"/>
    <w:rsid w:val="000864DC"/>
    <w:rsid w:val="0008651D"/>
    <w:rsid w:val="00086AD5"/>
    <w:rsid w:val="00091655"/>
    <w:rsid w:val="00092281"/>
    <w:rsid w:val="0009265A"/>
    <w:rsid w:val="00092A92"/>
    <w:rsid w:val="00092C15"/>
    <w:rsid w:val="00097CA0"/>
    <w:rsid w:val="000A0AE0"/>
    <w:rsid w:val="000A2A15"/>
    <w:rsid w:val="000A2F30"/>
    <w:rsid w:val="000A474B"/>
    <w:rsid w:val="000A4D56"/>
    <w:rsid w:val="000A538E"/>
    <w:rsid w:val="000A6EA5"/>
    <w:rsid w:val="000B3973"/>
    <w:rsid w:val="000B444A"/>
    <w:rsid w:val="000C0111"/>
    <w:rsid w:val="000C0F63"/>
    <w:rsid w:val="000C2691"/>
    <w:rsid w:val="000C2DAA"/>
    <w:rsid w:val="000C46CA"/>
    <w:rsid w:val="000C4B27"/>
    <w:rsid w:val="000C76D5"/>
    <w:rsid w:val="000C7ED9"/>
    <w:rsid w:val="000D00A3"/>
    <w:rsid w:val="000D03C9"/>
    <w:rsid w:val="000D14A2"/>
    <w:rsid w:val="000D464E"/>
    <w:rsid w:val="000D6979"/>
    <w:rsid w:val="000D7BF3"/>
    <w:rsid w:val="000E007C"/>
    <w:rsid w:val="000E3171"/>
    <w:rsid w:val="000E32CA"/>
    <w:rsid w:val="000E39C0"/>
    <w:rsid w:val="000F24C5"/>
    <w:rsid w:val="000F5EE7"/>
    <w:rsid w:val="000F796D"/>
    <w:rsid w:val="000F7A59"/>
    <w:rsid w:val="00101496"/>
    <w:rsid w:val="001014CD"/>
    <w:rsid w:val="0010214F"/>
    <w:rsid w:val="00102B07"/>
    <w:rsid w:val="001032A5"/>
    <w:rsid w:val="00103860"/>
    <w:rsid w:val="001044E4"/>
    <w:rsid w:val="00105834"/>
    <w:rsid w:val="0010647B"/>
    <w:rsid w:val="001117E3"/>
    <w:rsid w:val="00111EA5"/>
    <w:rsid w:val="001120AB"/>
    <w:rsid w:val="001127BA"/>
    <w:rsid w:val="0011371D"/>
    <w:rsid w:val="00114604"/>
    <w:rsid w:val="00116033"/>
    <w:rsid w:val="00116461"/>
    <w:rsid w:val="001167A6"/>
    <w:rsid w:val="00120712"/>
    <w:rsid w:val="001213B7"/>
    <w:rsid w:val="00122249"/>
    <w:rsid w:val="00122A55"/>
    <w:rsid w:val="001230FF"/>
    <w:rsid w:val="00124C6B"/>
    <w:rsid w:val="0012660A"/>
    <w:rsid w:val="00127A5A"/>
    <w:rsid w:val="00127C70"/>
    <w:rsid w:val="00127D99"/>
    <w:rsid w:val="00131E72"/>
    <w:rsid w:val="00132013"/>
    <w:rsid w:val="0013249C"/>
    <w:rsid w:val="00132F35"/>
    <w:rsid w:val="00132F47"/>
    <w:rsid w:val="00133348"/>
    <w:rsid w:val="00134219"/>
    <w:rsid w:val="00135D5E"/>
    <w:rsid w:val="00135D94"/>
    <w:rsid w:val="00135FF3"/>
    <w:rsid w:val="00136A1A"/>
    <w:rsid w:val="00140435"/>
    <w:rsid w:val="0014179D"/>
    <w:rsid w:val="00142948"/>
    <w:rsid w:val="00142F6F"/>
    <w:rsid w:val="0014557B"/>
    <w:rsid w:val="00145F7F"/>
    <w:rsid w:val="001463A3"/>
    <w:rsid w:val="00146D73"/>
    <w:rsid w:val="001471C5"/>
    <w:rsid w:val="00147353"/>
    <w:rsid w:val="00147714"/>
    <w:rsid w:val="001533E4"/>
    <w:rsid w:val="0015405F"/>
    <w:rsid w:val="00156AE0"/>
    <w:rsid w:val="001574FF"/>
    <w:rsid w:val="00157728"/>
    <w:rsid w:val="001602F5"/>
    <w:rsid w:val="00163398"/>
    <w:rsid w:val="001656F0"/>
    <w:rsid w:val="001658E2"/>
    <w:rsid w:val="0016622B"/>
    <w:rsid w:val="00166A5E"/>
    <w:rsid w:val="00170366"/>
    <w:rsid w:val="00170E7B"/>
    <w:rsid w:val="00170F1F"/>
    <w:rsid w:val="00173CEB"/>
    <w:rsid w:val="00175CD6"/>
    <w:rsid w:val="001804C2"/>
    <w:rsid w:val="00180629"/>
    <w:rsid w:val="0018247B"/>
    <w:rsid w:val="00182493"/>
    <w:rsid w:val="00186CCA"/>
    <w:rsid w:val="00187B9B"/>
    <w:rsid w:val="00190289"/>
    <w:rsid w:val="001909BF"/>
    <w:rsid w:val="00192579"/>
    <w:rsid w:val="00192D6B"/>
    <w:rsid w:val="001957F1"/>
    <w:rsid w:val="00195A9B"/>
    <w:rsid w:val="00195E70"/>
    <w:rsid w:val="0019695B"/>
    <w:rsid w:val="001A08F7"/>
    <w:rsid w:val="001A0E65"/>
    <w:rsid w:val="001A4006"/>
    <w:rsid w:val="001A6253"/>
    <w:rsid w:val="001A7814"/>
    <w:rsid w:val="001B0119"/>
    <w:rsid w:val="001B3F70"/>
    <w:rsid w:val="001B586D"/>
    <w:rsid w:val="001B587C"/>
    <w:rsid w:val="001B6D80"/>
    <w:rsid w:val="001B7B1E"/>
    <w:rsid w:val="001C0D06"/>
    <w:rsid w:val="001C187F"/>
    <w:rsid w:val="001C34B7"/>
    <w:rsid w:val="001C4C40"/>
    <w:rsid w:val="001C762E"/>
    <w:rsid w:val="001D0A36"/>
    <w:rsid w:val="001D4234"/>
    <w:rsid w:val="001D6293"/>
    <w:rsid w:val="001D68E1"/>
    <w:rsid w:val="001E0462"/>
    <w:rsid w:val="001E121C"/>
    <w:rsid w:val="001E27BC"/>
    <w:rsid w:val="001E3B8C"/>
    <w:rsid w:val="001E4223"/>
    <w:rsid w:val="001E4274"/>
    <w:rsid w:val="001E4F96"/>
    <w:rsid w:val="001E713B"/>
    <w:rsid w:val="001E75DE"/>
    <w:rsid w:val="001E79C7"/>
    <w:rsid w:val="001F0755"/>
    <w:rsid w:val="001F1BC9"/>
    <w:rsid w:val="001F5F62"/>
    <w:rsid w:val="001F6456"/>
    <w:rsid w:val="00200002"/>
    <w:rsid w:val="0020121A"/>
    <w:rsid w:val="002015FA"/>
    <w:rsid w:val="00201D99"/>
    <w:rsid w:val="00202896"/>
    <w:rsid w:val="0020348A"/>
    <w:rsid w:val="0020377F"/>
    <w:rsid w:val="0020583F"/>
    <w:rsid w:val="002067E6"/>
    <w:rsid w:val="002105A1"/>
    <w:rsid w:val="002111C8"/>
    <w:rsid w:val="002117A2"/>
    <w:rsid w:val="00212F3C"/>
    <w:rsid w:val="002135A8"/>
    <w:rsid w:val="00213857"/>
    <w:rsid w:val="00214343"/>
    <w:rsid w:val="002165A4"/>
    <w:rsid w:val="00220F3A"/>
    <w:rsid w:val="002217C8"/>
    <w:rsid w:val="00222A4E"/>
    <w:rsid w:val="00226176"/>
    <w:rsid w:val="0023240B"/>
    <w:rsid w:val="00233620"/>
    <w:rsid w:val="002358AF"/>
    <w:rsid w:val="0023594F"/>
    <w:rsid w:val="002378EC"/>
    <w:rsid w:val="002411EC"/>
    <w:rsid w:val="00242316"/>
    <w:rsid w:val="002426A2"/>
    <w:rsid w:val="002435C5"/>
    <w:rsid w:val="00247359"/>
    <w:rsid w:val="00250576"/>
    <w:rsid w:val="00252B77"/>
    <w:rsid w:val="00254776"/>
    <w:rsid w:val="00260094"/>
    <w:rsid w:val="002603A9"/>
    <w:rsid w:val="002616A1"/>
    <w:rsid w:val="002617F6"/>
    <w:rsid w:val="00263B2D"/>
    <w:rsid w:val="00264079"/>
    <w:rsid w:val="0026480D"/>
    <w:rsid w:val="002659A5"/>
    <w:rsid w:val="00265D02"/>
    <w:rsid w:val="0026784D"/>
    <w:rsid w:val="00270385"/>
    <w:rsid w:val="00274911"/>
    <w:rsid w:val="00275DC6"/>
    <w:rsid w:val="002813D4"/>
    <w:rsid w:val="00282968"/>
    <w:rsid w:val="00282B1A"/>
    <w:rsid w:val="00283127"/>
    <w:rsid w:val="00285BBA"/>
    <w:rsid w:val="002868AF"/>
    <w:rsid w:val="00286E89"/>
    <w:rsid w:val="00290384"/>
    <w:rsid w:val="00291360"/>
    <w:rsid w:val="0029241D"/>
    <w:rsid w:val="0029563A"/>
    <w:rsid w:val="00297289"/>
    <w:rsid w:val="002A1601"/>
    <w:rsid w:val="002A1A7F"/>
    <w:rsid w:val="002A1E30"/>
    <w:rsid w:val="002A2834"/>
    <w:rsid w:val="002A2F42"/>
    <w:rsid w:val="002A43FC"/>
    <w:rsid w:val="002A6E5C"/>
    <w:rsid w:val="002A74B5"/>
    <w:rsid w:val="002A7B6C"/>
    <w:rsid w:val="002A7C2B"/>
    <w:rsid w:val="002B1F7E"/>
    <w:rsid w:val="002B2162"/>
    <w:rsid w:val="002B295B"/>
    <w:rsid w:val="002B4B32"/>
    <w:rsid w:val="002B548A"/>
    <w:rsid w:val="002C2672"/>
    <w:rsid w:val="002C2FEC"/>
    <w:rsid w:val="002C5070"/>
    <w:rsid w:val="002C5B95"/>
    <w:rsid w:val="002C6DC8"/>
    <w:rsid w:val="002C7FCA"/>
    <w:rsid w:val="002D19B7"/>
    <w:rsid w:val="002D3F04"/>
    <w:rsid w:val="002D5312"/>
    <w:rsid w:val="002E2EAF"/>
    <w:rsid w:val="002E361A"/>
    <w:rsid w:val="002E5E62"/>
    <w:rsid w:val="002E6F78"/>
    <w:rsid w:val="002E7166"/>
    <w:rsid w:val="002E7733"/>
    <w:rsid w:val="002F2180"/>
    <w:rsid w:val="002F21B6"/>
    <w:rsid w:val="002F36BB"/>
    <w:rsid w:val="002F7FBF"/>
    <w:rsid w:val="00302B39"/>
    <w:rsid w:val="00302D4F"/>
    <w:rsid w:val="003056FB"/>
    <w:rsid w:val="003066F2"/>
    <w:rsid w:val="00311398"/>
    <w:rsid w:val="003128E9"/>
    <w:rsid w:val="00312ADF"/>
    <w:rsid w:val="00313A0E"/>
    <w:rsid w:val="0031623D"/>
    <w:rsid w:val="00316B29"/>
    <w:rsid w:val="00320587"/>
    <w:rsid w:val="00321077"/>
    <w:rsid w:val="00322058"/>
    <w:rsid w:val="003225E1"/>
    <w:rsid w:val="0032401C"/>
    <w:rsid w:val="00325106"/>
    <w:rsid w:val="00325888"/>
    <w:rsid w:val="00326321"/>
    <w:rsid w:val="0032661B"/>
    <w:rsid w:val="00326CC9"/>
    <w:rsid w:val="00327077"/>
    <w:rsid w:val="00327C85"/>
    <w:rsid w:val="00331101"/>
    <w:rsid w:val="003335C9"/>
    <w:rsid w:val="003351E6"/>
    <w:rsid w:val="00335F1F"/>
    <w:rsid w:val="0034108F"/>
    <w:rsid w:val="00344249"/>
    <w:rsid w:val="00344FAA"/>
    <w:rsid w:val="00345301"/>
    <w:rsid w:val="003456F9"/>
    <w:rsid w:val="00345AEF"/>
    <w:rsid w:val="00346334"/>
    <w:rsid w:val="00346D2E"/>
    <w:rsid w:val="00350450"/>
    <w:rsid w:val="00351E99"/>
    <w:rsid w:val="00353B73"/>
    <w:rsid w:val="00354E64"/>
    <w:rsid w:val="00355C5F"/>
    <w:rsid w:val="003604B7"/>
    <w:rsid w:val="00360EC6"/>
    <w:rsid w:val="00362222"/>
    <w:rsid w:val="00362995"/>
    <w:rsid w:val="00363240"/>
    <w:rsid w:val="0036358A"/>
    <w:rsid w:val="00363CE2"/>
    <w:rsid w:val="0036449F"/>
    <w:rsid w:val="003645F9"/>
    <w:rsid w:val="003668BE"/>
    <w:rsid w:val="003758AE"/>
    <w:rsid w:val="003758DD"/>
    <w:rsid w:val="00377F04"/>
    <w:rsid w:val="00387228"/>
    <w:rsid w:val="00390D6E"/>
    <w:rsid w:val="00391D6D"/>
    <w:rsid w:val="00393029"/>
    <w:rsid w:val="003936A5"/>
    <w:rsid w:val="00394B6B"/>
    <w:rsid w:val="0039656A"/>
    <w:rsid w:val="003A0724"/>
    <w:rsid w:val="003A134E"/>
    <w:rsid w:val="003A2146"/>
    <w:rsid w:val="003A2659"/>
    <w:rsid w:val="003A2D31"/>
    <w:rsid w:val="003A35AF"/>
    <w:rsid w:val="003A3B75"/>
    <w:rsid w:val="003A3CF5"/>
    <w:rsid w:val="003A494C"/>
    <w:rsid w:val="003B0903"/>
    <w:rsid w:val="003B0ECC"/>
    <w:rsid w:val="003B204A"/>
    <w:rsid w:val="003B2892"/>
    <w:rsid w:val="003B3DA8"/>
    <w:rsid w:val="003B42A1"/>
    <w:rsid w:val="003B4A0D"/>
    <w:rsid w:val="003B5136"/>
    <w:rsid w:val="003B6278"/>
    <w:rsid w:val="003C1016"/>
    <w:rsid w:val="003C25C7"/>
    <w:rsid w:val="003C3568"/>
    <w:rsid w:val="003C6671"/>
    <w:rsid w:val="003C6930"/>
    <w:rsid w:val="003C6B4E"/>
    <w:rsid w:val="003C7868"/>
    <w:rsid w:val="003D1B53"/>
    <w:rsid w:val="003D22E6"/>
    <w:rsid w:val="003D2552"/>
    <w:rsid w:val="003D2972"/>
    <w:rsid w:val="003D2F8E"/>
    <w:rsid w:val="003D3299"/>
    <w:rsid w:val="003D396E"/>
    <w:rsid w:val="003D67DE"/>
    <w:rsid w:val="003D73FD"/>
    <w:rsid w:val="003E00B6"/>
    <w:rsid w:val="003E02EB"/>
    <w:rsid w:val="003E0657"/>
    <w:rsid w:val="003E0739"/>
    <w:rsid w:val="003E0AFF"/>
    <w:rsid w:val="003E21B7"/>
    <w:rsid w:val="003E3B60"/>
    <w:rsid w:val="003E5522"/>
    <w:rsid w:val="003E55E0"/>
    <w:rsid w:val="003E5736"/>
    <w:rsid w:val="003E584A"/>
    <w:rsid w:val="003E6E5C"/>
    <w:rsid w:val="003E7C6F"/>
    <w:rsid w:val="003F0786"/>
    <w:rsid w:val="003F25A6"/>
    <w:rsid w:val="003F3DEB"/>
    <w:rsid w:val="003F6D79"/>
    <w:rsid w:val="003F6DC8"/>
    <w:rsid w:val="003F70AD"/>
    <w:rsid w:val="003F70EA"/>
    <w:rsid w:val="004004FC"/>
    <w:rsid w:val="004035A5"/>
    <w:rsid w:val="00404D65"/>
    <w:rsid w:val="004061EB"/>
    <w:rsid w:val="004073E7"/>
    <w:rsid w:val="00411556"/>
    <w:rsid w:val="00416207"/>
    <w:rsid w:val="00417984"/>
    <w:rsid w:val="00420D10"/>
    <w:rsid w:val="0042210C"/>
    <w:rsid w:val="004224D8"/>
    <w:rsid w:val="00422B51"/>
    <w:rsid w:val="00424967"/>
    <w:rsid w:val="00424D6C"/>
    <w:rsid w:val="0042521D"/>
    <w:rsid w:val="004263CA"/>
    <w:rsid w:val="00426E79"/>
    <w:rsid w:val="0043027C"/>
    <w:rsid w:val="00430956"/>
    <w:rsid w:val="004325EB"/>
    <w:rsid w:val="004338EA"/>
    <w:rsid w:val="004343CE"/>
    <w:rsid w:val="0043508B"/>
    <w:rsid w:val="00437352"/>
    <w:rsid w:val="00437601"/>
    <w:rsid w:val="00440D08"/>
    <w:rsid w:val="0044191D"/>
    <w:rsid w:val="00442384"/>
    <w:rsid w:val="00443725"/>
    <w:rsid w:val="004439EA"/>
    <w:rsid w:val="00443B1F"/>
    <w:rsid w:val="004443B0"/>
    <w:rsid w:val="00445572"/>
    <w:rsid w:val="004464BC"/>
    <w:rsid w:val="00456EEE"/>
    <w:rsid w:val="00457A26"/>
    <w:rsid w:val="00462EFD"/>
    <w:rsid w:val="00464064"/>
    <w:rsid w:val="0046483B"/>
    <w:rsid w:val="004652CA"/>
    <w:rsid w:val="0046597B"/>
    <w:rsid w:val="0046604E"/>
    <w:rsid w:val="00466150"/>
    <w:rsid w:val="004668DE"/>
    <w:rsid w:val="004700EE"/>
    <w:rsid w:val="00470742"/>
    <w:rsid w:val="00471541"/>
    <w:rsid w:val="004715A6"/>
    <w:rsid w:val="004733FF"/>
    <w:rsid w:val="0047440F"/>
    <w:rsid w:val="00474F2D"/>
    <w:rsid w:val="0047506F"/>
    <w:rsid w:val="004771C8"/>
    <w:rsid w:val="004807F2"/>
    <w:rsid w:val="00482745"/>
    <w:rsid w:val="00484A89"/>
    <w:rsid w:val="00485977"/>
    <w:rsid w:val="00486111"/>
    <w:rsid w:val="0048648C"/>
    <w:rsid w:val="004938B6"/>
    <w:rsid w:val="00494464"/>
    <w:rsid w:val="00495CB1"/>
    <w:rsid w:val="004963AD"/>
    <w:rsid w:val="004A13DB"/>
    <w:rsid w:val="004A3AED"/>
    <w:rsid w:val="004A3CEE"/>
    <w:rsid w:val="004A6A27"/>
    <w:rsid w:val="004B0558"/>
    <w:rsid w:val="004B0F76"/>
    <w:rsid w:val="004B139D"/>
    <w:rsid w:val="004B2AC9"/>
    <w:rsid w:val="004B350B"/>
    <w:rsid w:val="004B3B20"/>
    <w:rsid w:val="004B4152"/>
    <w:rsid w:val="004B5CE4"/>
    <w:rsid w:val="004B6929"/>
    <w:rsid w:val="004B6A36"/>
    <w:rsid w:val="004B6E4F"/>
    <w:rsid w:val="004B71DE"/>
    <w:rsid w:val="004B7685"/>
    <w:rsid w:val="004C0996"/>
    <w:rsid w:val="004C158A"/>
    <w:rsid w:val="004C29C8"/>
    <w:rsid w:val="004C3AC4"/>
    <w:rsid w:val="004C3F85"/>
    <w:rsid w:val="004C5CF3"/>
    <w:rsid w:val="004C5DFC"/>
    <w:rsid w:val="004C7280"/>
    <w:rsid w:val="004C7527"/>
    <w:rsid w:val="004D0BB2"/>
    <w:rsid w:val="004D0D8F"/>
    <w:rsid w:val="004D12A1"/>
    <w:rsid w:val="004D1FC3"/>
    <w:rsid w:val="004D2DFD"/>
    <w:rsid w:val="004D3A6C"/>
    <w:rsid w:val="004D4549"/>
    <w:rsid w:val="004D705D"/>
    <w:rsid w:val="004E0B5D"/>
    <w:rsid w:val="004E0FEC"/>
    <w:rsid w:val="004E11A3"/>
    <w:rsid w:val="004E1856"/>
    <w:rsid w:val="004E265A"/>
    <w:rsid w:val="004E3A76"/>
    <w:rsid w:val="004E495A"/>
    <w:rsid w:val="004E5938"/>
    <w:rsid w:val="004E5C2F"/>
    <w:rsid w:val="004E76DC"/>
    <w:rsid w:val="004F1A7C"/>
    <w:rsid w:val="004F1AF7"/>
    <w:rsid w:val="004F3401"/>
    <w:rsid w:val="004F5468"/>
    <w:rsid w:val="005018AE"/>
    <w:rsid w:val="005019ED"/>
    <w:rsid w:val="00501F96"/>
    <w:rsid w:val="00502869"/>
    <w:rsid w:val="0050322B"/>
    <w:rsid w:val="005038B9"/>
    <w:rsid w:val="0050449A"/>
    <w:rsid w:val="00506A7C"/>
    <w:rsid w:val="00507ECC"/>
    <w:rsid w:val="00512985"/>
    <w:rsid w:val="00515332"/>
    <w:rsid w:val="00516042"/>
    <w:rsid w:val="00516214"/>
    <w:rsid w:val="00517F84"/>
    <w:rsid w:val="00520E02"/>
    <w:rsid w:val="0052276A"/>
    <w:rsid w:val="0052280B"/>
    <w:rsid w:val="005235D6"/>
    <w:rsid w:val="00524796"/>
    <w:rsid w:val="00526C15"/>
    <w:rsid w:val="00527045"/>
    <w:rsid w:val="0052723C"/>
    <w:rsid w:val="005272ED"/>
    <w:rsid w:val="00527BFE"/>
    <w:rsid w:val="00531CE9"/>
    <w:rsid w:val="00532934"/>
    <w:rsid w:val="005359DB"/>
    <w:rsid w:val="00541ED0"/>
    <w:rsid w:val="00544EE9"/>
    <w:rsid w:val="00545392"/>
    <w:rsid w:val="00545A99"/>
    <w:rsid w:val="005468CC"/>
    <w:rsid w:val="00546958"/>
    <w:rsid w:val="005503C4"/>
    <w:rsid w:val="00551480"/>
    <w:rsid w:val="0055151C"/>
    <w:rsid w:val="0055405D"/>
    <w:rsid w:val="00554429"/>
    <w:rsid w:val="00554ABC"/>
    <w:rsid w:val="00555868"/>
    <w:rsid w:val="00555E4F"/>
    <w:rsid w:val="00557735"/>
    <w:rsid w:val="00560564"/>
    <w:rsid w:val="005605BB"/>
    <w:rsid w:val="00565F74"/>
    <w:rsid w:val="00566881"/>
    <w:rsid w:val="0057094E"/>
    <w:rsid w:val="005714DE"/>
    <w:rsid w:val="00575296"/>
    <w:rsid w:val="00576171"/>
    <w:rsid w:val="0058020B"/>
    <w:rsid w:val="0058031D"/>
    <w:rsid w:val="0058205C"/>
    <w:rsid w:val="00582284"/>
    <w:rsid w:val="00582E6C"/>
    <w:rsid w:val="005831A1"/>
    <w:rsid w:val="005852F2"/>
    <w:rsid w:val="00585389"/>
    <w:rsid w:val="005861F1"/>
    <w:rsid w:val="0058737D"/>
    <w:rsid w:val="00590A25"/>
    <w:rsid w:val="00591C22"/>
    <w:rsid w:val="005945F8"/>
    <w:rsid w:val="00594D70"/>
    <w:rsid w:val="00595093"/>
    <w:rsid w:val="00595D7E"/>
    <w:rsid w:val="005976BF"/>
    <w:rsid w:val="005A0538"/>
    <w:rsid w:val="005A4477"/>
    <w:rsid w:val="005A55D4"/>
    <w:rsid w:val="005A5B1C"/>
    <w:rsid w:val="005A63C6"/>
    <w:rsid w:val="005A71FB"/>
    <w:rsid w:val="005A7A09"/>
    <w:rsid w:val="005B0408"/>
    <w:rsid w:val="005B344E"/>
    <w:rsid w:val="005B427B"/>
    <w:rsid w:val="005B44D9"/>
    <w:rsid w:val="005B59DF"/>
    <w:rsid w:val="005B79FE"/>
    <w:rsid w:val="005C369D"/>
    <w:rsid w:val="005C46F2"/>
    <w:rsid w:val="005C6EE9"/>
    <w:rsid w:val="005D0F30"/>
    <w:rsid w:val="005D1CCC"/>
    <w:rsid w:val="005D1E6C"/>
    <w:rsid w:val="005D2A86"/>
    <w:rsid w:val="005D37CC"/>
    <w:rsid w:val="005D3AA7"/>
    <w:rsid w:val="005D3B1E"/>
    <w:rsid w:val="005D3FE0"/>
    <w:rsid w:val="005D5A2A"/>
    <w:rsid w:val="005D6EE5"/>
    <w:rsid w:val="005E14AA"/>
    <w:rsid w:val="005E2C6B"/>
    <w:rsid w:val="005E2D6B"/>
    <w:rsid w:val="005E4E26"/>
    <w:rsid w:val="005E60D4"/>
    <w:rsid w:val="005F0AFA"/>
    <w:rsid w:val="005F0BA2"/>
    <w:rsid w:val="005F11E6"/>
    <w:rsid w:val="005F1BF3"/>
    <w:rsid w:val="005F40B9"/>
    <w:rsid w:val="005F683D"/>
    <w:rsid w:val="006005CC"/>
    <w:rsid w:val="006017E6"/>
    <w:rsid w:val="00602E04"/>
    <w:rsid w:val="00603265"/>
    <w:rsid w:val="00603B29"/>
    <w:rsid w:val="00603C7B"/>
    <w:rsid w:val="00605342"/>
    <w:rsid w:val="00607DDD"/>
    <w:rsid w:val="00612EF1"/>
    <w:rsid w:val="00614889"/>
    <w:rsid w:val="00614B89"/>
    <w:rsid w:val="0062053D"/>
    <w:rsid w:val="00620C87"/>
    <w:rsid w:val="00620EC8"/>
    <w:rsid w:val="00620F27"/>
    <w:rsid w:val="00621EB5"/>
    <w:rsid w:val="006232EC"/>
    <w:rsid w:val="0062363E"/>
    <w:rsid w:val="006251F0"/>
    <w:rsid w:val="00625AD4"/>
    <w:rsid w:val="006266B1"/>
    <w:rsid w:val="00626E82"/>
    <w:rsid w:val="00631285"/>
    <w:rsid w:val="00631552"/>
    <w:rsid w:val="006318CB"/>
    <w:rsid w:val="006322FD"/>
    <w:rsid w:val="006325C8"/>
    <w:rsid w:val="006330BA"/>
    <w:rsid w:val="00633717"/>
    <w:rsid w:val="0063661C"/>
    <w:rsid w:val="0063738B"/>
    <w:rsid w:val="006379D3"/>
    <w:rsid w:val="0064131B"/>
    <w:rsid w:val="0064462C"/>
    <w:rsid w:val="006448DC"/>
    <w:rsid w:val="00646021"/>
    <w:rsid w:val="0064664B"/>
    <w:rsid w:val="006472F2"/>
    <w:rsid w:val="00647411"/>
    <w:rsid w:val="006505E6"/>
    <w:rsid w:val="00650A62"/>
    <w:rsid w:val="00651ACE"/>
    <w:rsid w:val="0065259B"/>
    <w:rsid w:val="0065378A"/>
    <w:rsid w:val="006538B6"/>
    <w:rsid w:val="00653D9C"/>
    <w:rsid w:val="006556CD"/>
    <w:rsid w:val="00656DA8"/>
    <w:rsid w:val="00657C39"/>
    <w:rsid w:val="00657E78"/>
    <w:rsid w:val="006604F2"/>
    <w:rsid w:val="0066124F"/>
    <w:rsid w:val="006614B5"/>
    <w:rsid w:val="00661EA5"/>
    <w:rsid w:val="0066351D"/>
    <w:rsid w:val="00663909"/>
    <w:rsid w:val="0066436E"/>
    <w:rsid w:val="00665DFB"/>
    <w:rsid w:val="00667618"/>
    <w:rsid w:val="00670312"/>
    <w:rsid w:val="006750A3"/>
    <w:rsid w:val="00675211"/>
    <w:rsid w:val="00675D2F"/>
    <w:rsid w:val="00677B19"/>
    <w:rsid w:val="00680339"/>
    <w:rsid w:val="006804F1"/>
    <w:rsid w:val="00681804"/>
    <w:rsid w:val="006823B9"/>
    <w:rsid w:val="006840A8"/>
    <w:rsid w:val="00684460"/>
    <w:rsid w:val="00684D6E"/>
    <w:rsid w:val="00685D5B"/>
    <w:rsid w:val="00686360"/>
    <w:rsid w:val="00687434"/>
    <w:rsid w:val="0069115B"/>
    <w:rsid w:val="0069193E"/>
    <w:rsid w:val="006921FC"/>
    <w:rsid w:val="006A025E"/>
    <w:rsid w:val="006A02F6"/>
    <w:rsid w:val="006A0BCE"/>
    <w:rsid w:val="006A35EE"/>
    <w:rsid w:val="006A4047"/>
    <w:rsid w:val="006A4059"/>
    <w:rsid w:val="006A4917"/>
    <w:rsid w:val="006A618A"/>
    <w:rsid w:val="006A6CF0"/>
    <w:rsid w:val="006A70EF"/>
    <w:rsid w:val="006A7582"/>
    <w:rsid w:val="006A7755"/>
    <w:rsid w:val="006B0405"/>
    <w:rsid w:val="006B220B"/>
    <w:rsid w:val="006B2AEC"/>
    <w:rsid w:val="006B3A0F"/>
    <w:rsid w:val="006B4EF5"/>
    <w:rsid w:val="006B5AD8"/>
    <w:rsid w:val="006B714C"/>
    <w:rsid w:val="006B7FA2"/>
    <w:rsid w:val="006C08D1"/>
    <w:rsid w:val="006C0985"/>
    <w:rsid w:val="006C18FA"/>
    <w:rsid w:val="006C1F85"/>
    <w:rsid w:val="006C37CF"/>
    <w:rsid w:val="006C38A6"/>
    <w:rsid w:val="006C3959"/>
    <w:rsid w:val="006C66D3"/>
    <w:rsid w:val="006D02C2"/>
    <w:rsid w:val="006D0AF6"/>
    <w:rsid w:val="006D3318"/>
    <w:rsid w:val="006D3922"/>
    <w:rsid w:val="006D4F7E"/>
    <w:rsid w:val="006D5A6E"/>
    <w:rsid w:val="006D6569"/>
    <w:rsid w:val="006D66FF"/>
    <w:rsid w:val="006D67A0"/>
    <w:rsid w:val="006E12FC"/>
    <w:rsid w:val="006E27D1"/>
    <w:rsid w:val="006E512A"/>
    <w:rsid w:val="006E5314"/>
    <w:rsid w:val="006E57A8"/>
    <w:rsid w:val="006E71EC"/>
    <w:rsid w:val="006E7697"/>
    <w:rsid w:val="006F152C"/>
    <w:rsid w:val="006F2B32"/>
    <w:rsid w:val="006F3363"/>
    <w:rsid w:val="006F3E9A"/>
    <w:rsid w:val="006F4196"/>
    <w:rsid w:val="006F7909"/>
    <w:rsid w:val="00701094"/>
    <w:rsid w:val="00701CF7"/>
    <w:rsid w:val="00702C35"/>
    <w:rsid w:val="00702EE8"/>
    <w:rsid w:val="00705FF5"/>
    <w:rsid w:val="00706346"/>
    <w:rsid w:val="00706D51"/>
    <w:rsid w:val="007108B2"/>
    <w:rsid w:val="00710A89"/>
    <w:rsid w:val="00711E5D"/>
    <w:rsid w:val="00713E2C"/>
    <w:rsid w:val="00715A5E"/>
    <w:rsid w:val="007168DD"/>
    <w:rsid w:val="0072090E"/>
    <w:rsid w:val="00724133"/>
    <w:rsid w:val="007257BF"/>
    <w:rsid w:val="00725B60"/>
    <w:rsid w:val="00730D72"/>
    <w:rsid w:val="00731209"/>
    <w:rsid w:val="00731EE8"/>
    <w:rsid w:val="00733778"/>
    <w:rsid w:val="00734443"/>
    <w:rsid w:val="00734A3C"/>
    <w:rsid w:val="00735847"/>
    <w:rsid w:val="00735EFF"/>
    <w:rsid w:val="00736AE4"/>
    <w:rsid w:val="00740096"/>
    <w:rsid w:val="00743CBB"/>
    <w:rsid w:val="00744982"/>
    <w:rsid w:val="00746690"/>
    <w:rsid w:val="007466D1"/>
    <w:rsid w:val="00746B2C"/>
    <w:rsid w:val="00746C26"/>
    <w:rsid w:val="007478AB"/>
    <w:rsid w:val="00750DD8"/>
    <w:rsid w:val="007516DE"/>
    <w:rsid w:val="00753CD7"/>
    <w:rsid w:val="00754450"/>
    <w:rsid w:val="00754668"/>
    <w:rsid w:val="00755020"/>
    <w:rsid w:val="0075517A"/>
    <w:rsid w:val="00756CE0"/>
    <w:rsid w:val="00757FAC"/>
    <w:rsid w:val="0076031B"/>
    <w:rsid w:val="00764733"/>
    <w:rsid w:val="00765038"/>
    <w:rsid w:val="00765587"/>
    <w:rsid w:val="00766736"/>
    <w:rsid w:val="00773519"/>
    <w:rsid w:val="00776685"/>
    <w:rsid w:val="007766E4"/>
    <w:rsid w:val="007807AB"/>
    <w:rsid w:val="0078179C"/>
    <w:rsid w:val="0078195A"/>
    <w:rsid w:val="00782CDA"/>
    <w:rsid w:val="00784F1C"/>
    <w:rsid w:val="00784F2A"/>
    <w:rsid w:val="007856F1"/>
    <w:rsid w:val="0078572C"/>
    <w:rsid w:val="0079035E"/>
    <w:rsid w:val="007913C5"/>
    <w:rsid w:val="0079313C"/>
    <w:rsid w:val="0079319C"/>
    <w:rsid w:val="007953D0"/>
    <w:rsid w:val="0079602E"/>
    <w:rsid w:val="0079716E"/>
    <w:rsid w:val="00797363"/>
    <w:rsid w:val="00797DBD"/>
    <w:rsid w:val="007A071B"/>
    <w:rsid w:val="007A4EAE"/>
    <w:rsid w:val="007A62CD"/>
    <w:rsid w:val="007A75F5"/>
    <w:rsid w:val="007A7731"/>
    <w:rsid w:val="007A7E8B"/>
    <w:rsid w:val="007B1E1A"/>
    <w:rsid w:val="007B205D"/>
    <w:rsid w:val="007B2625"/>
    <w:rsid w:val="007B2E88"/>
    <w:rsid w:val="007B3C9A"/>
    <w:rsid w:val="007B4E3F"/>
    <w:rsid w:val="007B60D6"/>
    <w:rsid w:val="007C0693"/>
    <w:rsid w:val="007C1FB0"/>
    <w:rsid w:val="007C23A0"/>
    <w:rsid w:val="007C3084"/>
    <w:rsid w:val="007C57BE"/>
    <w:rsid w:val="007C5F5A"/>
    <w:rsid w:val="007C5F6D"/>
    <w:rsid w:val="007C6E51"/>
    <w:rsid w:val="007C7499"/>
    <w:rsid w:val="007C7E62"/>
    <w:rsid w:val="007C7EE4"/>
    <w:rsid w:val="007D07F4"/>
    <w:rsid w:val="007D25F3"/>
    <w:rsid w:val="007D3E30"/>
    <w:rsid w:val="007E0DDC"/>
    <w:rsid w:val="007E3275"/>
    <w:rsid w:val="007E6121"/>
    <w:rsid w:val="007E6C1A"/>
    <w:rsid w:val="007E7224"/>
    <w:rsid w:val="007F1BD6"/>
    <w:rsid w:val="007F1ECB"/>
    <w:rsid w:val="007F2507"/>
    <w:rsid w:val="007F2FAF"/>
    <w:rsid w:val="007F306A"/>
    <w:rsid w:val="007F3B8B"/>
    <w:rsid w:val="007F47A3"/>
    <w:rsid w:val="007F4DD7"/>
    <w:rsid w:val="007F788C"/>
    <w:rsid w:val="007F7DB2"/>
    <w:rsid w:val="0080029C"/>
    <w:rsid w:val="0080127B"/>
    <w:rsid w:val="008012D9"/>
    <w:rsid w:val="00803E0B"/>
    <w:rsid w:val="00804032"/>
    <w:rsid w:val="00804316"/>
    <w:rsid w:val="008047E9"/>
    <w:rsid w:val="00806A0D"/>
    <w:rsid w:val="00810462"/>
    <w:rsid w:val="00811019"/>
    <w:rsid w:val="008116AE"/>
    <w:rsid w:val="00811819"/>
    <w:rsid w:val="00812272"/>
    <w:rsid w:val="00812C13"/>
    <w:rsid w:val="00814143"/>
    <w:rsid w:val="00814A9C"/>
    <w:rsid w:val="00814AFA"/>
    <w:rsid w:val="00815C4C"/>
    <w:rsid w:val="00816990"/>
    <w:rsid w:val="00816B88"/>
    <w:rsid w:val="00816F75"/>
    <w:rsid w:val="00820F88"/>
    <w:rsid w:val="00822E7C"/>
    <w:rsid w:val="00824980"/>
    <w:rsid w:val="008270A4"/>
    <w:rsid w:val="008303D0"/>
    <w:rsid w:val="00831586"/>
    <w:rsid w:val="0083310C"/>
    <w:rsid w:val="00833A6D"/>
    <w:rsid w:val="00835069"/>
    <w:rsid w:val="0083585E"/>
    <w:rsid w:val="00835F99"/>
    <w:rsid w:val="00836E20"/>
    <w:rsid w:val="00837FBA"/>
    <w:rsid w:val="00840203"/>
    <w:rsid w:val="008403DD"/>
    <w:rsid w:val="00840F4E"/>
    <w:rsid w:val="00842E14"/>
    <w:rsid w:val="00843097"/>
    <w:rsid w:val="00845D31"/>
    <w:rsid w:val="00847427"/>
    <w:rsid w:val="008475D3"/>
    <w:rsid w:val="0084763E"/>
    <w:rsid w:val="008515A5"/>
    <w:rsid w:val="00851ACC"/>
    <w:rsid w:val="00853490"/>
    <w:rsid w:val="00854016"/>
    <w:rsid w:val="008542D4"/>
    <w:rsid w:val="00854684"/>
    <w:rsid w:val="00854C2A"/>
    <w:rsid w:val="00854DC4"/>
    <w:rsid w:val="00855891"/>
    <w:rsid w:val="008562D6"/>
    <w:rsid w:val="00860A67"/>
    <w:rsid w:val="0086106A"/>
    <w:rsid w:val="00861239"/>
    <w:rsid w:val="0086397D"/>
    <w:rsid w:val="00863B24"/>
    <w:rsid w:val="0086676A"/>
    <w:rsid w:val="008723D9"/>
    <w:rsid w:val="00872ED9"/>
    <w:rsid w:val="0087440F"/>
    <w:rsid w:val="0087479C"/>
    <w:rsid w:val="0087519C"/>
    <w:rsid w:val="00875BE4"/>
    <w:rsid w:val="00875F9E"/>
    <w:rsid w:val="00876BE0"/>
    <w:rsid w:val="00876FE6"/>
    <w:rsid w:val="00877015"/>
    <w:rsid w:val="0087755B"/>
    <w:rsid w:val="00880622"/>
    <w:rsid w:val="00880A56"/>
    <w:rsid w:val="00883CE9"/>
    <w:rsid w:val="00884412"/>
    <w:rsid w:val="00885345"/>
    <w:rsid w:val="00885A3F"/>
    <w:rsid w:val="00887269"/>
    <w:rsid w:val="0089071B"/>
    <w:rsid w:val="00891680"/>
    <w:rsid w:val="0089279B"/>
    <w:rsid w:val="00894F6F"/>
    <w:rsid w:val="00895620"/>
    <w:rsid w:val="0089735B"/>
    <w:rsid w:val="008A0040"/>
    <w:rsid w:val="008A0908"/>
    <w:rsid w:val="008A1009"/>
    <w:rsid w:val="008A24CA"/>
    <w:rsid w:val="008A4B95"/>
    <w:rsid w:val="008A5571"/>
    <w:rsid w:val="008A6E3F"/>
    <w:rsid w:val="008B09EB"/>
    <w:rsid w:val="008B0E3C"/>
    <w:rsid w:val="008B4CAB"/>
    <w:rsid w:val="008B5ECC"/>
    <w:rsid w:val="008B6398"/>
    <w:rsid w:val="008B6544"/>
    <w:rsid w:val="008C06B4"/>
    <w:rsid w:val="008C2BC5"/>
    <w:rsid w:val="008C3DC4"/>
    <w:rsid w:val="008C4507"/>
    <w:rsid w:val="008C496D"/>
    <w:rsid w:val="008C49B5"/>
    <w:rsid w:val="008C584D"/>
    <w:rsid w:val="008C5991"/>
    <w:rsid w:val="008C6EC2"/>
    <w:rsid w:val="008D0CF5"/>
    <w:rsid w:val="008D11CC"/>
    <w:rsid w:val="008D17B6"/>
    <w:rsid w:val="008D2925"/>
    <w:rsid w:val="008D4912"/>
    <w:rsid w:val="008D4C07"/>
    <w:rsid w:val="008D5C38"/>
    <w:rsid w:val="008D6436"/>
    <w:rsid w:val="008D7D31"/>
    <w:rsid w:val="008D7E1D"/>
    <w:rsid w:val="008E0570"/>
    <w:rsid w:val="008E0D66"/>
    <w:rsid w:val="008E411C"/>
    <w:rsid w:val="008E61F4"/>
    <w:rsid w:val="008E6B07"/>
    <w:rsid w:val="008F0CBD"/>
    <w:rsid w:val="008F13B2"/>
    <w:rsid w:val="008F1BA7"/>
    <w:rsid w:val="008F30E5"/>
    <w:rsid w:val="008F3B47"/>
    <w:rsid w:val="008F4FA3"/>
    <w:rsid w:val="008F567C"/>
    <w:rsid w:val="009018AB"/>
    <w:rsid w:val="00902823"/>
    <w:rsid w:val="00903029"/>
    <w:rsid w:val="00903854"/>
    <w:rsid w:val="00904FFC"/>
    <w:rsid w:val="009058C3"/>
    <w:rsid w:val="009067A9"/>
    <w:rsid w:val="00906D6F"/>
    <w:rsid w:val="0090777E"/>
    <w:rsid w:val="009108CA"/>
    <w:rsid w:val="00910C16"/>
    <w:rsid w:val="009121A6"/>
    <w:rsid w:val="00914C6F"/>
    <w:rsid w:val="00915AEB"/>
    <w:rsid w:val="00916CD3"/>
    <w:rsid w:val="0092068F"/>
    <w:rsid w:val="00920DB6"/>
    <w:rsid w:val="009235C5"/>
    <w:rsid w:val="009239D8"/>
    <w:rsid w:val="00924DC8"/>
    <w:rsid w:val="0092587C"/>
    <w:rsid w:val="00926198"/>
    <w:rsid w:val="0092708E"/>
    <w:rsid w:val="009310D0"/>
    <w:rsid w:val="00931FF9"/>
    <w:rsid w:val="00932EFB"/>
    <w:rsid w:val="00933FD1"/>
    <w:rsid w:val="0093413B"/>
    <w:rsid w:val="00936C97"/>
    <w:rsid w:val="00941848"/>
    <w:rsid w:val="00944126"/>
    <w:rsid w:val="00944916"/>
    <w:rsid w:val="00944FAB"/>
    <w:rsid w:val="00945CB0"/>
    <w:rsid w:val="00947377"/>
    <w:rsid w:val="00947523"/>
    <w:rsid w:val="0094760E"/>
    <w:rsid w:val="00947ED8"/>
    <w:rsid w:val="009506DA"/>
    <w:rsid w:val="009513CB"/>
    <w:rsid w:val="009563FA"/>
    <w:rsid w:val="0096016E"/>
    <w:rsid w:val="009613C6"/>
    <w:rsid w:val="00964135"/>
    <w:rsid w:val="00964149"/>
    <w:rsid w:val="009663C4"/>
    <w:rsid w:val="00966DFE"/>
    <w:rsid w:val="009672BE"/>
    <w:rsid w:val="009674C7"/>
    <w:rsid w:val="00975626"/>
    <w:rsid w:val="00975CB5"/>
    <w:rsid w:val="009767EA"/>
    <w:rsid w:val="009814BA"/>
    <w:rsid w:val="00983450"/>
    <w:rsid w:val="0098378B"/>
    <w:rsid w:val="009840D0"/>
    <w:rsid w:val="00984693"/>
    <w:rsid w:val="00984CBD"/>
    <w:rsid w:val="009861D2"/>
    <w:rsid w:val="009935F5"/>
    <w:rsid w:val="0099374E"/>
    <w:rsid w:val="009951AF"/>
    <w:rsid w:val="009954E9"/>
    <w:rsid w:val="009955E1"/>
    <w:rsid w:val="00995989"/>
    <w:rsid w:val="00997B46"/>
    <w:rsid w:val="009A1925"/>
    <w:rsid w:val="009A1A87"/>
    <w:rsid w:val="009A1CD1"/>
    <w:rsid w:val="009A202E"/>
    <w:rsid w:val="009A3BAA"/>
    <w:rsid w:val="009A44AE"/>
    <w:rsid w:val="009A56DB"/>
    <w:rsid w:val="009A5BD5"/>
    <w:rsid w:val="009A6647"/>
    <w:rsid w:val="009B0F4A"/>
    <w:rsid w:val="009B1EDC"/>
    <w:rsid w:val="009B43F8"/>
    <w:rsid w:val="009B4F0B"/>
    <w:rsid w:val="009B6E28"/>
    <w:rsid w:val="009C14ED"/>
    <w:rsid w:val="009C1FE4"/>
    <w:rsid w:val="009C480E"/>
    <w:rsid w:val="009C4DCD"/>
    <w:rsid w:val="009C569D"/>
    <w:rsid w:val="009C7795"/>
    <w:rsid w:val="009D06CD"/>
    <w:rsid w:val="009D4E03"/>
    <w:rsid w:val="009D54B3"/>
    <w:rsid w:val="009D6796"/>
    <w:rsid w:val="009D731E"/>
    <w:rsid w:val="009E0B18"/>
    <w:rsid w:val="009E0FB2"/>
    <w:rsid w:val="009E3262"/>
    <w:rsid w:val="009E6E33"/>
    <w:rsid w:val="009E7B74"/>
    <w:rsid w:val="009F0FF3"/>
    <w:rsid w:val="009F26DA"/>
    <w:rsid w:val="009F295F"/>
    <w:rsid w:val="009F33A1"/>
    <w:rsid w:val="009F35F0"/>
    <w:rsid w:val="009F4788"/>
    <w:rsid w:val="009F65A1"/>
    <w:rsid w:val="009F68FB"/>
    <w:rsid w:val="009F779E"/>
    <w:rsid w:val="009F7909"/>
    <w:rsid w:val="00A002E1"/>
    <w:rsid w:val="00A01D89"/>
    <w:rsid w:val="00A029A9"/>
    <w:rsid w:val="00A04215"/>
    <w:rsid w:val="00A044F4"/>
    <w:rsid w:val="00A05089"/>
    <w:rsid w:val="00A05DAB"/>
    <w:rsid w:val="00A105F8"/>
    <w:rsid w:val="00A11693"/>
    <w:rsid w:val="00A119D4"/>
    <w:rsid w:val="00A14325"/>
    <w:rsid w:val="00A143A3"/>
    <w:rsid w:val="00A144A2"/>
    <w:rsid w:val="00A14DAC"/>
    <w:rsid w:val="00A15173"/>
    <w:rsid w:val="00A15543"/>
    <w:rsid w:val="00A17A41"/>
    <w:rsid w:val="00A17D50"/>
    <w:rsid w:val="00A20C48"/>
    <w:rsid w:val="00A21F73"/>
    <w:rsid w:val="00A22A0F"/>
    <w:rsid w:val="00A23D48"/>
    <w:rsid w:val="00A249D0"/>
    <w:rsid w:val="00A26FFD"/>
    <w:rsid w:val="00A2750E"/>
    <w:rsid w:val="00A30CE1"/>
    <w:rsid w:val="00A3200E"/>
    <w:rsid w:val="00A32A13"/>
    <w:rsid w:val="00A3659F"/>
    <w:rsid w:val="00A3712A"/>
    <w:rsid w:val="00A3724D"/>
    <w:rsid w:val="00A44AE4"/>
    <w:rsid w:val="00A46CD4"/>
    <w:rsid w:val="00A4735A"/>
    <w:rsid w:val="00A50CC1"/>
    <w:rsid w:val="00A51B8D"/>
    <w:rsid w:val="00A52F56"/>
    <w:rsid w:val="00A54BD6"/>
    <w:rsid w:val="00A54BF8"/>
    <w:rsid w:val="00A54D85"/>
    <w:rsid w:val="00A554C5"/>
    <w:rsid w:val="00A558ED"/>
    <w:rsid w:val="00A60D00"/>
    <w:rsid w:val="00A60DBB"/>
    <w:rsid w:val="00A614C6"/>
    <w:rsid w:val="00A61828"/>
    <w:rsid w:val="00A61B11"/>
    <w:rsid w:val="00A623CB"/>
    <w:rsid w:val="00A62895"/>
    <w:rsid w:val="00A64871"/>
    <w:rsid w:val="00A649C2"/>
    <w:rsid w:val="00A66463"/>
    <w:rsid w:val="00A6694A"/>
    <w:rsid w:val="00A66B56"/>
    <w:rsid w:val="00A67547"/>
    <w:rsid w:val="00A7020C"/>
    <w:rsid w:val="00A70533"/>
    <w:rsid w:val="00A7155B"/>
    <w:rsid w:val="00A730B0"/>
    <w:rsid w:val="00A75118"/>
    <w:rsid w:val="00A757AF"/>
    <w:rsid w:val="00A760C5"/>
    <w:rsid w:val="00A76CB7"/>
    <w:rsid w:val="00A80D86"/>
    <w:rsid w:val="00A8171F"/>
    <w:rsid w:val="00A83895"/>
    <w:rsid w:val="00A83C8B"/>
    <w:rsid w:val="00A83F52"/>
    <w:rsid w:val="00A84E6F"/>
    <w:rsid w:val="00A85E29"/>
    <w:rsid w:val="00A862D2"/>
    <w:rsid w:val="00A8631D"/>
    <w:rsid w:val="00A87EEF"/>
    <w:rsid w:val="00A915EF"/>
    <w:rsid w:val="00A91B42"/>
    <w:rsid w:val="00A928AE"/>
    <w:rsid w:val="00A93654"/>
    <w:rsid w:val="00A941A2"/>
    <w:rsid w:val="00A945C7"/>
    <w:rsid w:val="00A96EE8"/>
    <w:rsid w:val="00A96F01"/>
    <w:rsid w:val="00A96F2A"/>
    <w:rsid w:val="00A978CD"/>
    <w:rsid w:val="00AA0344"/>
    <w:rsid w:val="00AA297F"/>
    <w:rsid w:val="00AA36C3"/>
    <w:rsid w:val="00AA7CE0"/>
    <w:rsid w:val="00AB15F6"/>
    <w:rsid w:val="00AB2638"/>
    <w:rsid w:val="00AB66D3"/>
    <w:rsid w:val="00AB6DC1"/>
    <w:rsid w:val="00AB6EFC"/>
    <w:rsid w:val="00AC0775"/>
    <w:rsid w:val="00AC0C1C"/>
    <w:rsid w:val="00AC4723"/>
    <w:rsid w:val="00AC5B94"/>
    <w:rsid w:val="00AC6084"/>
    <w:rsid w:val="00AC6434"/>
    <w:rsid w:val="00AC7E22"/>
    <w:rsid w:val="00AD06EE"/>
    <w:rsid w:val="00AD173A"/>
    <w:rsid w:val="00AD2320"/>
    <w:rsid w:val="00AD5F90"/>
    <w:rsid w:val="00AE0D55"/>
    <w:rsid w:val="00AE175A"/>
    <w:rsid w:val="00AE1A4F"/>
    <w:rsid w:val="00AE3000"/>
    <w:rsid w:val="00AE40BE"/>
    <w:rsid w:val="00AE430F"/>
    <w:rsid w:val="00AE57AA"/>
    <w:rsid w:val="00AE5E46"/>
    <w:rsid w:val="00AE6FAA"/>
    <w:rsid w:val="00AF10BD"/>
    <w:rsid w:val="00AF1C79"/>
    <w:rsid w:val="00AF412E"/>
    <w:rsid w:val="00AF487E"/>
    <w:rsid w:val="00AF4A58"/>
    <w:rsid w:val="00AF5E3A"/>
    <w:rsid w:val="00AF6C31"/>
    <w:rsid w:val="00B01129"/>
    <w:rsid w:val="00B01AC9"/>
    <w:rsid w:val="00B0245E"/>
    <w:rsid w:val="00B02575"/>
    <w:rsid w:val="00B04D77"/>
    <w:rsid w:val="00B0600B"/>
    <w:rsid w:val="00B1165F"/>
    <w:rsid w:val="00B1363C"/>
    <w:rsid w:val="00B14740"/>
    <w:rsid w:val="00B150AF"/>
    <w:rsid w:val="00B15EBD"/>
    <w:rsid w:val="00B210A6"/>
    <w:rsid w:val="00B22196"/>
    <w:rsid w:val="00B23864"/>
    <w:rsid w:val="00B24318"/>
    <w:rsid w:val="00B245CA"/>
    <w:rsid w:val="00B327F1"/>
    <w:rsid w:val="00B32FAB"/>
    <w:rsid w:val="00B33E36"/>
    <w:rsid w:val="00B361AC"/>
    <w:rsid w:val="00B37E09"/>
    <w:rsid w:val="00B40586"/>
    <w:rsid w:val="00B40C43"/>
    <w:rsid w:val="00B42557"/>
    <w:rsid w:val="00B431C5"/>
    <w:rsid w:val="00B437F7"/>
    <w:rsid w:val="00B43E79"/>
    <w:rsid w:val="00B4444D"/>
    <w:rsid w:val="00B4565C"/>
    <w:rsid w:val="00B45D6F"/>
    <w:rsid w:val="00B468CD"/>
    <w:rsid w:val="00B46EA8"/>
    <w:rsid w:val="00B50063"/>
    <w:rsid w:val="00B50B6D"/>
    <w:rsid w:val="00B52024"/>
    <w:rsid w:val="00B52829"/>
    <w:rsid w:val="00B52F6C"/>
    <w:rsid w:val="00B53048"/>
    <w:rsid w:val="00B558F4"/>
    <w:rsid w:val="00B56D7D"/>
    <w:rsid w:val="00B574B3"/>
    <w:rsid w:val="00B63AB3"/>
    <w:rsid w:val="00B70FCF"/>
    <w:rsid w:val="00B72000"/>
    <w:rsid w:val="00B72B32"/>
    <w:rsid w:val="00B73C0D"/>
    <w:rsid w:val="00B73D97"/>
    <w:rsid w:val="00B748AA"/>
    <w:rsid w:val="00B74E12"/>
    <w:rsid w:val="00B74EA0"/>
    <w:rsid w:val="00B74F06"/>
    <w:rsid w:val="00B76117"/>
    <w:rsid w:val="00B76613"/>
    <w:rsid w:val="00B8024F"/>
    <w:rsid w:val="00B8170A"/>
    <w:rsid w:val="00B81D53"/>
    <w:rsid w:val="00B845BE"/>
    <w:rsid w:val="00B85140"/>
    <w:rsid w:val="00B867A3"/>
    <w:rsid w:val="00B91071"/>
    <w:rsid w:val="00B91137"/>
    <w:rsid w:val="00B92AE2"/>
    <w:rsid w:val="00B958E6"/>
    <w:rsid w:val="00BA0452"/>
    <w:rsid w:val="00BA1B13"/>
    <w:rsid w:val="00BA2C61"/>
    <w:rsid w:val="00BA3CF2"/>
    <w:rsid w:val="00BA4802"/>
    <w:rsid w:val="00BA4E65"/>
    <w:rsid w:val="00BA61FB"/>
    <w:rsid w:val="00BA7AD6"/>
    <w:rsid w:val="00BA7EFA"/>
    <w:rsid w:val="00BB0573"/>
    <w:rsid w:val="00BB077B"/>
    <w:rsid w:val="00BB0E9B"/>
    <w:rsid w:val="00BB2F4F"/>
    <w:rsid w:val="00BB4241"/>
    <w:rsid w:val="00BB462C"/>
    <w:rsid w:val="00BB4A94"/>
    <w:rsid w:val="00BB5CAC"/>
    <w:rsid w:val="00BB6331"/>
    <w:rsid w:val="00BB6567"/>
    <w:rsid w:val="00BC1986"/>
    <w:rsid w:val="00BC1D5E"/>
    <w:rsid w:val="00BC212D"/>
    <w:rsid w:val="00BC2202"/>
    <w:rsid w:val="00BC41D4"/>
    <w:rsid w:val="00BC477E"/>
    <w:rsid w:val="00BC4BA4"/>
    <w:rsid w:val="00BC65EC"/>
    <w:rsid w:val="00BC6A8D"/>
    <w:rsid w:val="00BC6EDB"/>
    <w:rsid w:val="00BC761B"/>
    <w:rsid w:val="00BC76B7"/>
    <w:rsid w:val="00BD056E"/>
    <w:rsid w:val="00BD13BA"/>
    <w:rsid w:val="00BD1E1B"/>
    <w:rsid w:val="00BD1EE8"/>
    <w:rsid w:val="00BD2BD2"/>
    <w:rsid w:val="00BD63B9"/>
    <w:rsid w:val="00BE0A49"/>
    <w:rsid w:val="00BE181E"/>
    <w:rsid w:val="00BE1EA7"/>
    <w:rsid w:val="00BE2E11"/>
    <w:rsid w:val="00BE4211"/>
    <w:rsid w:val="00BE4258"/>
    <w:rsid w:val="00BE4DCF"/>
    <w:rsid w:val="00BE585C"/>
    <w:rsid w:val="00BE68FF"/>
    <w:rsid w:val="00BE7B3A"/>
    <w:rsid w:val="00BF132D"/>
    <w:rsid w:val="00BF1417"/>
    <w:rsid w:val="00BF2171"/>
    <w:rsid w:val="00BF2850"/>
    <w:rsid w:val="00BF3328"/>
    <w:rsid w:val="00BF342C"/>
    <w:rsid w:val="00BF6201"/>
    <w:rsid w:val="00BF732B"/>
    <w:rsid w:val="00BF7365"/>
    <w:rsid w:val="00BF7665"/>
    <w:rsid w:val="00C02CFE"/>
    <w:rsid w:val="00C03309"/>
    <w:rsid w:val="00C033A2"/>
    <w:rsid w:val="00C05D05"/>
    <w:rsid w:val="00C07FEB"/>
    <w:rsid w:val="00C107B0"/>
    <w:rsid w:val="00C12CB1"/>
    <w:rsid w:val="00C1323D"/>
    <w:rsid w:val="00C1340A"/>
    <w:rsid w:val="00C13456"/>
    <w:rsid w:val="00C13C4D"/>
    <w:rsid w:val="00C15568"/>
    <w:rsid w:val="00C157B1"/>
    <w:rsid w:val="00C159B0"/>
    <w:rsid w:val="00C173B0"/>
    <w:rsid w:val="00C210A3"/>
    <w:rsid w:val="00C2254A"/>
    <w:rsid w:val="00C255DD"/>
    <w:rsid w:val="00C265C8"/>
    <w:rsid w:val="00C2683B"/>
    <w:rsid w:val="00C278DF"/>
    <w:rsid w:val="00C3062C"/>
    <w:rsid w:val="00C32691"/>
    <w:rsid w:val="00C32E2E"/>
    <w:rsid w:val="00C33453"/>
    <w:rsid w:val="00C33EA2"/>
    <w:rsid w:val="00C34309"/>
    <w:rsid w:val="00C34F48"/>
    <w:rsid w:val="00C36272"/>
    <w:rsid w:val="00C3663F"/>
    <w:rsid w:val="00C36A31"/>
    <w:rsid w:val="00C40DC4"/>
    <w:rsid w:val="00C41AA3"/>
    <w:rsid w:val="00C41BB1"/>
    <w:rsid w:val="00C42162"/>
    <w:rsid w:val="00C43067"/>
    <w:rsid w:val="00C440AE"/>
    <w:rsid w:val="00C463AB"/>
    <w:rsid w:val="00C5053B"/>
    <w:rsid w:val="00C51776"/>
    <w:rsid w:val="00C51FF8"/>
    <w:rsid w:val="00C527CD"/>
    <w:rsid w:val="00C52C07"/>
    <w:rsid w:val="00C55CA7"/>
    <w:rsid w:val="00C566CC"/>
    <w:rsid w:val="00C569FD"/>
    <w:rsid w:val="00C56F90"/>
    <w:rsid w:val="00C57CC8"/>
    <w:rsid w:val="00C605A8"/>
    <w:rsid w:val="00C60E0A"/>
    <w:rsid w:val="00C63547"/>
    <w:rsid w:val="00C651F2"/>
    <w:rsid w:val="00C71509"/>
    <w:rsid w:val="00C74ED6"/>
    <w:rsid w:val="00C75076"/>
    <w:rsid w:val="00C76BBA"/>
    <w:rsid w:val="00C77C98"/>
    <w:rsid w:val="00C802A0"/>
    <w:rsid w:val="00C80858"/>
    <w:rsid w:val="00C809A8"/>
    <w:rsid w:val="00C80BE3"/>
    <w:rsid w:val="00C80F56"/>
    <w:rsid w:val="00C8116C"/>
    <w:rsid w:val="00C826D7"/>
    <w:rsid w:val="00C82B26"/>
    <w:rsid w:val="00C83294"/>
    <w:rsid w:val="00C866AB"/>
    <w:rsid w:val="00C8707E"/>
    <w:rsid w:val="00C90AE4"/>
    <w:rsid w:val="00C946F6"/>
    <w:rsid w:val="00C96AF2"/>
    <w:rsid w:val="00C97A8D"/>
    <w:rsid w:val="00CA0B56"/>
    <w:rsid w:val="00CA0C3E"/>
    <w:rsid w:val="00CA152A"/>
    <w:rsid w:val="00CA1A2C"/>
    <w:rsid w:val="00CA248B"/>
    <w:rsid w:val="00CA365F"/>
    <w:rsid w:val="00CA388F"/>
    <w:rsid w:val="00CA49C6"/>
    <w:rsid w:val="00CA7683"/>
    <w:rsid w:val="00CA7F25"/>
    <w:rsid w:val="00CB2B25"/>
    <w:rsid w:val="00CB3300"/>
    <w:rsid w:val="00CB3779"/>
    <w:rsid w:val="00CB6110"/>
    <w:rsid w:val="00CB68A9"/>
    <w:rsid w:val="00CB6C01"/>
    <w:rsid w:val="00CC1240"/>
    <w:rsid w:val="00CC2BC8"/>
    <w:rsid w:val="00CC4C06"/>
    <w:rsid w:val="00CC4CC0"/>
    <w:rsid w:val="00CC4F57"/>
    <w:rsid w:val="00CC55A4"/>
    <w:rsid w:val="00CC5EC9"/>
    <w:rsid w:val="00CD0464"/>
    <w:rsid w:val="00CD1A1D"/>
    <w:rsid w:val="00CD1D76"/>
    <w:rsid w:val="00CD22D0"/>
    <w:rsid w:val="00CD38F4"/>
    <w:rsid w:val="00CD4CB7"/>
    <w:rsid w:val="00CD54DE"/>
    <w:rsid w:val="00CD79C4"/>
    <w:rsid w:val="00CE119C"/>
    <w:rsid w:val="00CE1717"/>
    <w:rsid w:val="00CE4E79"/>
    <w:rsid w:val="00CE55A3"/>
    <w:rsid w:val="00CE59EE"/>
    <w:rsid w:val="00CE6231"/>
    <w:rsid w:val="00CF02D2"/>
    <w:rsid w:val="00CF3B28"/>
    <w:rsid w:val="00CF3F1D"/>
    <w:rsid w:val="00CF51AD"/>
    <w:rsid w:val="00CF5922"/>
    <w:rsid w:val="00CF7081"/>
    <w:rsid w:val="00CF766B"/>
    <w:rsid w:val="00D012E7"/>
    <w:rsid w:val="00D028EC"/>
    <w:rsid w:val="00D037CD"/>
    <w:rsid w:val="00D03B2D"/>
    <w:rsid w:val="00D05FAF"/>
    <w:rsid w:val="00D062D4"/>
    <w:rsid w:val="00D06358"/>
    <w:rsid w:val="00D104D6"/>
    <w:rsid w:val="00D10F98"/>
    <w:rsid w:val="00D114C9"/>
    <w:rsid w:val="00D12B0A"/>
    <w:rsid w:val="00D14A17"/>
    <w:rsid w:val="00D14DEF"/>
    <w:rsid w:val="00D15041"/>
    <w:rsid w:val="00D16880"/>
    <w:rsid w:val="00D202B3"/>
    <w:rsid w:val="00D227B3"/>
    <w:rsid w:val="00D22F94"/>
    <w:rsid w:val="00D23603"/>
    <w:rsid w:val="00D24A28"/>
    <w:rsid w:val="00D25ACB"/>
    <w:rsid w:val="00D276AB"/>
    <w:rsid w:val="00D27A73"/>
    <w:rsid w:val="00D302E5"/>
    <w:rsid w:val="00D30DAC"/>
    <w:rsid w:val="00D330A9"/>
    <w:rsid w:val="00D33B0B"/>
    <w:rsid w:val="00D3704E"/>
    <w:rsid w:val="00D41644"/>
    <w:rsid w:val="00D41F36"/>
    <w:rsid w:val="00D4524D"/>
    <w:rsid w:val="00D46DAF"/>
    <w:rsid w:val="00D477E8"/>
    <w:rsid w:val="00D5237A"/>
    <w:rsid w:val="00D53FA0"/>
    <w:rsid w:val="00D5400C"/>
    <w:rsid w:val="00D54074"/>
    <w:rsid w:val="00D54133"/>
    <w:rsid w:val="00D5420F"/>
    <w:rsid w:val="00D544AC"/>
    <w:rsid w:val="00D54B42"/>
    <w:rsid w:val="00D5607C"/>
    <w:rsid w:val="00D5712D"/>
    <w:rsid w:val="00D60813"/>
    <w:rsid w:val="00D61541"/>
    <w:rsid w:val="00D617FC"/>
    <w:rsid w:val="00D61E67"/>
    <w:rsid w:val="00D624F3"/>
    <w:rsid w:val="00D62BFD"/>
    <w:rsid w:val="00D64726"/>
    <w:rsid w:val="00D64767"/>
    <w:rsid w:val="00D648E2"/>
    <w:rsid w:val="00D6502F"/>
    <w:rsid w:val="00D67E57"/>
    <w:rsid w:val="00D7061D"/>
    <w:rsid w:val="00D7233B"/>
    <w:rsid w:val="00D75011"/>
    <w:rsid w:val="00D75A42"/>
    <w:rsid w:val="00D77155"/>
    <w:rsid w:val="00D80559"/>
    <w:rsid w:val="00D80FF0"/>
    <w:rsid w:val="00D8278E"/>
    <w:rsid w:val="00D84972"/>
    <w:rsid w:val="00D935CF"/>
    <w:rsid w:val="00D9449E"/>
    <w:rsid w:val="00D95531"/>
    <w:rsid w:val="00DA0D2E"/>
    <w:rsid w:val="00DA2403"/>
    <w:rsid w:val="00DA5219"/>
    <w:rsid w:val="00DA5681"/>
    <w:rsid w:val="00DA5EE4"/>
    <w:rsid w:val="00DB1F08"/>
    <w:rsid w:val="00DB2A0C"/>
    <w:rsid w:val="00DB388A"/>
    <w:rsid w:val="00DB63F0"/>
    <w:rsid w:val="00DB66F5"/>
    <w:rsid w:val="00DB6AA1"/>
    <w:rsid w:val="00DB6E37"/>
    <w:rsid w:val="00DC28DB"/>
    <w:rsid w:val="00DC3AF9"/>
    <w:rsid w:val="00DC4485"/>
    <w:rsid w:val="00DC4651"/>
    <w:rsid w:val="00DC4AAE"/>
    <w:rsid w:val="00DD0222"/>
    <w:rsid w:val="00DD0539"/>
    <w:rsid w:val="00DD1C60"/>
    <w:rsid w:val="00DD2DD3"/>
    <w:rsid w:val="00DD31D6"/>
    <w:rsid w:val="00DD381B"/>
    <w:rsid w:val="00DD4095"/>
    <w:rsid w:val="00DD41D0"/>
    <w:rsid w:val="00DD4C3A"/>
    <w:rsid w:val="00DD5A3A"/>
    <w:rsid w:val="00DD5F19"/>
    <w:rsid w:val="00DD620F"/>
    <w:rsid w:val="00DD6619"/>
    <w:rsid w:val="00DE28D6"/>
    <w:rsid w:val="00DE4D8D"/>
    <w:rsid w:val="00DE5233"/>
    <w:rsid w:val="00DE595A"/>
    <w:rsid w:val="00DF03D6"/>
    <w:rsid w:val="00DF0B71"/>
    <w:rsid w:val="00DF60E0"/>
    <w:rsid w:val="00DF6914"/>
    <w:rsid w:val="00E00EC3"/>
    <w:rsid w:val="00E016EC"/>
    <w:rsid w:val="00E01CF0"/>
    <w:rsid w:val="00E02C29"/>
    <w:rsid w:val="00E03BAA"/>
    <w:rsid w:val="00E068A7"/>
    <w:rsid w:val="00E12198"/>
    <w:rsid w:val="00E140E5"/>
    <w:rsid w:val="00E14705"/>
    <w:rsid w:val="00E14E1D"/>
    <w:rsid w:val="00E15B5D"/>
    <w:rsid w:val="00E16784"/>
    <w:rsid w:val="00E16F0F"/>
    <w:rsid w:val="00E16F7A"/>
    <w:rsid w:val="00E17CFF"/>
    <w:rsid w:val="00E20334"/>
    <w:rsid w:val="00E21A5D"/>
    <w:rsid w:val="00E22150"/>
    <w:rsid w:val="00E270F7"/>
    <w:rsid w:val="00E2717B"/>
    <w:rsid w:val="00E30633"/>
    <w:rsid w:val="00E30927"/>
    <w:rsid w:val="00E313DE"/>
    <w:rsid w:val="00E31697"/>
    <w:rsid w:val="00E31DB2"/>
    <w:rsid w:val="00E32088"/>
    <w:rsid w:val="00E325D3"/>
    <w:rsid w:val="00E33A75"/>
    <w:rsid w:val="00E33F2D"/>
    <w:rsid w:val="00E36C8E"/>
    <w:rsid w:val="00E36F47"/>
    <w:rsid w:val="00E41A95"/>
    <w:rsid w:val="00E41EF4"/>
    <w:rsid w:val="00E448CB"/>
    <w:rsid w:val="00E46B8D"/>
    <w:rsid w:val="00E46F62"/>
    <w:rsid w:val="00E506FA"/>
    <w:rsid w:val="00E50E37"/>
    <w:rsid w:val="00E53068"/>
    <w:rsid w:val="00E5476E"/>
    <w:rsid w:val="00E602FB"/>
    <w:rsid w:val="00E61546"/>
    <w:rsid w:val="00E62630"/>
    <w:rsid w:val="00E65F06"/>
    <w:rsid w:val="00E66A9A"/>
    <w:rsid w:val="00E72AED"/>
    <w:rsid w:val="00E744C5"/>
    <w:rsid w:val="00E74617"/>
    <w:rsid w:val="00E754FE"/>
    <w:rsid w:val="00E8086C"/>
    <w:rsid w:val="00E81CF2"/>
    <w:rsid w:val="00E81D54"/>
    <w:rsid w:val="00E82229"/>
    <w:rsid w:val="00E82418"/>
    <w:rsid w:val="00E83737"/>
    <w:rsid w:val="00E83D90"/>
    <w:rsid w:val="00E858E9"/>
    <w:rsid w:val="00E86138"/>
    <w:rsid w:val="00E871A9"/>
    <w:rsid w:val="00E916B2"/>
    <w:rsid w:val="00E92451"/>
    <w:rsid w:val="00E92528"/>
    <w:rsid w:val="00E955F0"/>
    <w:rsid w:val="00E95FEC"/>
    <w:rsid w:val="00E96932"/>
    <w:rsid w:val="00E96E31"/>
    <w:rsid w:val="00E972A7"/>
    <w:rsid w:val="00E97D1D"/>
    <w:rsid w:val="00EA29D1"/>
    <w:rsid w:val="00EA2C99"/>
    <w:rsid w:val="00EA39F8"/>
    <w:rsid w:val="00EA4AE7"/>
    <w:rsid w:val="00EA5DA6"/>
    <w:rsid w:val="00EA7127"/>
    <w:rsid w:val="00EA7810"/>
    <w:rsid w:val="00EA7C55"/>
    <w:rsid w:val="00EB084C"/>
    <w:rsid w:val="00EB0D62"/>
    <w:rsid w:val="00EB0DC6"/>
    <w:rsid w:val="00EB1713"/>
    <w:rsid w:val="00EB1796"/>
    <w:rsid w:val="00EB20C5"/>
    <w:rsid w:val="00EB37BD"/>
    <w:rsid w:val="00EB3AC1"/>
    <w:rsid w:val="00EB4670"/>
    <w:rsid w:val="00EB48D4"/>
    <w:rsid w:val="00EB635D"/>
    <w:rsid w:val="00EB7556"/>
    <w:rsid w:val="00EC1919"/>
    <w:rsid w:val="00EC2BE3"/>
    <w:rsid w:val="00EC43A9"/>
    <w:rsid w:val="00EC4BD7"/>
    <w:rsid w:val="00EC5B37"/>
    <w:rsid w:val="00EC63E3"/>
    <w:rsid w:val="00ED0ADC"/>
    <w:rsid w:val="00ED16A0"/>
    <w:rsid w:val="00ED17AA"/>
    <w:rsid w:val="00ED284C"/>
    <w:rsid w:val="00EE3F8F"/>
    <w:rsid w:val="00EE49B0"/>
    <w:rsid w:val="00EE72E1"/>
    <w:rsid w:val="00EF0229"/>
    <w:rsid w:val="00EF147E"/>
    <w:rsid w:val="00EF4206"/>
    <w:rsid w:val="00EF4953"/>
    <w:rsid w:val="00EF66F9"/>
    <w:rsid w:val="00F01A34"/>
    <w:rsid w:val="00F0300E"/>
    <w:rsid w:val="00F05A00"/>
    <w:rsid w:val="00F071D7"/>
    <w:rsid w:val="00F07F7F"/>
    <w:rsid w:val="00F105DC"/>
    <w:rsid w:val="00F10C3B"/>
    <w:rsid w:val="00F10F01"/>
    <w:rsid w:val="00F1123F"/>
    <w:rsid w:val="00F11BC5"/>
    <w:rsid w:val="00F14269"/>
    <w:rsid w:val="00F143A1"/>
    <w:rsid w:val="00F156FF"/>
    <w:rsid w:val="00F15BFD"/>
    <w:rsid w:val="00F16E6B"/>
    <w:rsid w:val="00F17B68"/>
    <w:rsid w:val="00F20280"/>
    <w:rsid w:val="00F211BF"/>
    <w:rsid w:val="00F21243"/>
    <w:rsid w:val="00F21592"/>
    <w:rsid w:val="00F22D49"/>
    <w:rsid w:val="00F23306"/>
    <w:rsid w:val="00F2364A"/>
    <w:rsid w:val="00F23F52"/>
    <w:rsid w:val="00F24385"/>
    <w:rsid w:val="00F25C89"/>
    <w:rsid w:val="00F2617A"/>
    <w:rsid w:val="00F326D2"/>
    <w:rsid w:val="00F32E02"/>
    <w:rsid w:val="00F32F35"/>
    <w:rsid w:val="00F33FB1"/>
    <w:rsid w:val="00F3702C"/>
    <w:rsid w:val="00F42B67"/>
    <w:rsid w:val="00F42D4A"/>
    <w:rsid w:val="00F43A68"/>
    <w:rsid w:val="00F442E7"/>
    <w:rsid w:val="00F45166"/>
    <w:rsid w:val="00F46128"/>
    <w:rsid w:val="00F506EE"/>
    <w:rsid w:val="00F50809"/>
    <w:rsid w:val="00F51AF2"/>
    <w:rsid w:val="00F5418D"/>
    <w:rsid w:val="00F570BC"/>
    <w:rsid w:val="00F57C7D"/>
    <w:rsid w:val="00F60A13"/>
    <w:rsid w:val="00F62F8C"/>
    <w:rsid w:val="00F63234"/>
    <w:rsid w:val="00F63727"/>
    <w:rsid w:val="00F643FA"/>
    <w:rsid w:val="00F64C53"/>
    <w:rsid w:val="00F65330"/>
    <w:rsid w:val="00F6552D"/>
    <w:rsid w:val="00F663B5"/>
    <w:rsid w:val="00F66BCA"/>
    <w:rsid w:val="00F76E99"/>
    <w:rsid w:val="00F772F6"/>
    <w:rsid w:val="00F7758D"/>
    <w:rsid w:val="00F8347C"/>
    <w:rsid w:val="00F83869"/>
    <w:rsid w:val="00F8502F"/>
    <w:rsid w:val="00F85F55"/>
    <w:rsid w:val="00F86124"/>
    <w:rsid w:val="00F87013"/>
    <w:rsid w:val="00F9256D"/>
    <w:rsid w:val="00F92735"/>
    <w:rsid w:val="00F93BD4"/>
    <w:rsid w:val="00F93D78"/>
    <w:rsid w:val="00F93E06"/>
    <w:rsid w:val="00F940FA"/>
    <w:rsid w:val="00F94145"/>
    <w:rsid w:val="00F95649"/>
    <w:rsid w:val="00F95D9E"/>
    <w:rsid w:val="00F96343"/>
    <w:rsid w:val="00FA0F52"/>
    <w:rsid w:val="00FA2042"/>
    <w:rsid w:val="00FA37DA"/>
    <w:rsid w:val="00FA3C66"/>
    <w:rsid w:val="00FA4218"/>
    <w:rsid w:val="00FA4303"/>
    <w:rsid w:val="00FA5270"/>
    <w:rsid w:val="00FA6DA7"/>
    <w:rsid w:val="00FA74AE"/>
    <w:rsid w:val="00FA7B17"/>
    <w:rsid w:val="00FB025F"/>
    <w:rsid w:val="00FB4381"/>
    <w:rsid w:val="00FB56A5"/>
    <w:rsid w:val="00FB6AC7"/>
    <w:rsid w:val="00FC17D7"/>
    <w:rsid w:val="00FC2717"/>
    <w:rsid w:val="00FC328B"/>
    <w:rsid w:val="00FC4CE6"/>
    <w:rsid w:val="00FC4E81"/>
    <w:rsid w:val="00FC51FD"/>
    <w:rsid w:val="00FC7653"/>
    <w:rsid w:val="00FD2029"/>
    <w:rsid w:val="00FD2806"/>
    <w:rsid w:val="00FD2965"/>
    <w:rsid w:val="00FD3B01"/>
    <w:rsid w:val="00FD489B"/>
    <w:rsid w:val="00FD6FEA"/>
    <w:rsid w:val="00FE45E7"/>
    <w:rsid w:val="00FE54E7"/>
    <w:rsid w:val="00FE67DA"/>
    <w:rsid w:val="00FE68B5"/>
    <w:rsid w:val="00FF059A"/>
    <w:rsid w:val="00FF0DB8"/>
    <w:rsid w:val="00FF130F"/>
    <w:rsid w:val="00FF266A"/>
    <w:rsid w:val="00FF28FF"/>
    <w:rsid w:val="00FF2F4E"/>
    <w:rsid w:val="00FF32A4"/>
    <w:rsid w:val="00FF3FB3"/>
    <w:rsid w:val="00FF528C"/>
    <w:rsid w:val="00FF5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560DA74C"/>
  <w15:docId w15:val="{CD312C72-EB05-4519-81E4-B084AE934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9D1"/>
    <w:pPr>
      <w:overflowPunct w:val="0"/>
      <w:autoSpaceDE w:val="0"/>
      <w:autoSpaceDN w:val="0"/>
      <w:adjustRightInd w:val="0"/>
      <w:spacing w:after="0" w:line="240" w:lineRule="auto"/>
      <w:jc w:val="both"/>
      <w:textAlignment w:val="baseline"/>
    </w:pPr>
    <w:rPr>
      <w:rFonts w:ascii="BMWTypeLight" w:eastAsia="宋体" w:hAnsi="BMWTypeLight" w:cs="Times New Roman"/>
      <w:szCs w:val="20"/>
      <w:lang w:val="en-GB" w:eastAsia="en-US"/>
    </w:rPr>
  </w:style>
  <w:style w:type="paragraph" w:styleId="Heading1">
    <w:name w:val="heading 1"/>
    <w:basedOn w:val="Normal"/>
    <w:next w:val="Normal"/>
    <w:link w:val="Heading1Char"/>
    <w:qFormat/>
    <w:rsid w:val="00DA0D2E"/>
    <w:pPr>
      <w:keepNext/>
      <w:spacing w:after="360"/>
      <w:outlineLvl w:val="0"/>
    </w:pPr>
    <w:rPr>
      <w:rFonts w:cs="Arial"/>
      <w:b/>
      <w:bCs/>
      <w:caps/>
      <w:kern w:val="32"/>
      <w:sz w:val="32"/>
      <w:szCs w:val="32"/>
    </w:rPr>
  </w:style>
  <w:style w:type="paragraph" w:styleId="Heading2">
    <w:name w:val="heading 2"/>
    <w:basedOn w:val="Normal"/>
    <w:next w:val="Normal"/>
    <w:link w:val="Heading2Char"/>
    <w:qFormat/>
    <w:rsid w:val="00DA0D2E"/>
    <w:pPr>
      <w:keepNext/>
      <w:spacing w:before="360" w:after="240"/>
      <w:outlineLvl w:val="1"/>
    </w:pPr>
    <w:rPr>
      <w:rFonts w:cs="Arial"/>
      <w:b/>
      <w:bCs/>
      <w:iCs/>
      <w:caps/>
      <w:sz w:val="26"/>
      <w:szCs w:val="28"/>
    </w:rPr>
  </w:style>
  <w:style w:type="paragraph" w:styleId="Heading3">
    <w:name w:val="heading 3"/>
    <w:basedOn w:val="Normal"/>
    <w:next w:val="Normal"/>
    <w:link w:val="Heading3Char"/>
    <w:qFormat/>
    <w:rsid w:val="00DA0D2E"/>
    <w:pPr>
      <w:keepNext/>
      <w:spacing w:before="240" w:after="240"/>
      <w:outlineLvl w:val="2"/>
    </w:pPr>
    <w:rPr>
      <w:rFonts w:cs="Arial"/>
      <w:b/>
      <w:bCs/>
      <w:caps/>
      <w:szCs w:val="26"/>
    </w:rPr>
  </w:style>
  <w:style w:type="paragraph" w:styleId="Heading4">
    <w:name w:val="heading 4"/>
    <w:basedOn w:val="Normal"/>
    <w:next w:val="Normal"/>
    <w:link w:val="Heading4Char"/>
    <w:uiPriority w:val="9"/>
    <w:unhideWhenUsed/>
    <w:qFormat/>
    <w:rsid w:val="00DD2DD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0D2E"/>
    <w:rPr>
      <w:rFonts w:ascii="BMWTypeLight" w:eastAsia="宋体" w:hAnsi="BMWTypeLight" w:cs="Arial"/>
      <w:b/>
      <w:bCs/>
      <w:caps/>
      <w:kern w:val="32"/>
      <w:sz w:val="32"/>
      <w:szCs w:val="32"/>
      <w:lang w:val="en-GB" w:eastAsia="en-US"/>
    </w:rPr>
  </w:style>
  <w:style w:type="character" w:customStyle="1" w:styleId="Heading2Char">
    <w:name w:val="Heading 2 Char"/>
    <w:basedOn w:val="DefaultParagraphFont"/>
    <w:link w:val="Heading2"/>
    <w:rsid w:val="00DA0D2E"/>
    <w:rPr>
      <w:rFonts w:ascii="BMWTypeLight" w:eastAsia="宋体" w:hAnsi="BMWTypeLight" w:cs="Arial"/>
      <w:b/>
      <w:bCs/>
      <w:iCs/>
      <w:caps/>
      <w:sz w:val="26"/>
      <w:szCs w:val="28"/>
      <w:lang w:val="en-GB" w:eastAsia="en-US"/>
    </w:rPr>
  </w:style>
  <w:style w:type="character" w:customStyle="1" w:styleId="Heading3Char">
    <w:name w:val="Heading 3 Char"/>
    <w:basedOn w:val="DefaultParagraphFont"/>
    <w:link w:val="Heading3"/>
    <w:rsid w:val="00DA0D2E"/>
    <w:rPr>
      <w:rFonts w:ascii="BMWTypeLight" w:eastAsia="宋体" w:hAnsi="BMWTypeLight" w:cs="Arial"/>
      <w:b/>
      <w:bCs/>
      <w:caps/>
      <w:szCs w:val="26"/>
      <w:lang w:val="en-GB" w:eastAsia="en-US"/>
    </w:rPr>
  </w:style>
  <w:style w:type="character" w:styleId="Hyperlink">
    <w:name w:val="Hyperlink"/>
    <w:basedOn w:val="DefaultParagraphFont"/>
    <w:uiPriority w:val="99"/>
    <w:rsid w:val="00DA0D2E"/>
    <w:rPr>
      <w:color w:val="0000FF"/>
      <w:u w:val="single"/>
    </w:rPr>
  </w:style>
  <w:style w:type="paragraph" w:styleId="TOC1">
    <w:name w:val="toc 1"/>
    <w:basedOn w:val="Normal"/>
    <w:next w:val="Normal"/>
    <w:autoRedefine/>
    <w:uiPriority w:val="39"/>
    <w:rsid w:val="000A0AE0"/>
    <w:pPr>
      <w:tabs>
        <w:tab w:val="left" w:pos="720"/>
        <w:tab w:val="right" w:pos="7920"/>
        <w:tab w:val="left" w:pos="8882"/>
      </w:tabs>
      <w:spacing w:before="240"/>
    </w:pPr>
    <w:rPr>
      <w:b/>
      <w:bCs/>
      <w:noProof/>
    </w:rPr>
  </w:style>
  <w:style w:type="paragraph" w:styleId="Header">
    <w:name w:val="header"/>
    <w:basedOn w:val="Normal"/>
    <w:link w:val="HeaderChar"/>
    <w:uiPriority w:val="99"/>
    <w:rsid w:val="00DA0D2E"/>
    <w:pPr>
      <w:tabs>
        <w:tab w:val="center" w:pos="4153"/>
        <w:tab w:val="right" w:pos="8306"/>
      </w:tabs>
    </w:pPr>
    <w:rPr>
      <w:rFonts w:ascii="Tahoma" w:hAnsi="Tahoma"/>
    </w:rPr>
  </w:style>
  <w:style w:type="character" w:customStyle="1" w:styleId="HeaderChar">
    <w:name w:val="Header Char"/>
    <w:basedOn w:val="DefaultParagraphFont"/>
    <w:link w:val="Header"/>
    <w:uiPriority w:val="99"/>
    <w:rsid w:val="00DA0D2E"/>
    <w:rPr>
      <w:rFonts w:ascii="Tahoma" w:eastAsia="宋体" w:hAnsi="Tahoma" w:cs="Times New Roman"/>
      <w:szCs w:val="20"/>
      <w:lang w:val="en-GB" w:eastAsia="en-US"/>
    </w:rPr>
  </w:style>
  <w:style w:type="paragraph" w:styleId="Footer">
    <w:name w:val="footer"/>
    <w:basedOn w:val="Normal"/>
    <w:link w:val="FooterChar"/>
    <w:rsid w:val="00DA0D2E"/>
    <w:pPr>
      <w:tabs>
        <w:tab w:val="center" w:pos="4153"/>
        <w:tab w:val="right" w:pos="8306"/>
      </w:tabs>
    </w:pPr>
    <w:rPr>
      <w:rFonts w:ascii="Tahoma" w:hAnsi="Tahoma"/>
    </w:rPr>
  </w:style>
  <w:style w:type="character" w:customStyle="1" w:styleId="FooterChar">
    <w:name w:val="Footer Char"/>
    <w:basedOn w:val="DefaultParagraphFont"/>
    <w:link w:val="Footer"/>
    <w:rsid w:val="00DA0D2E"/>
    <w:rPr>
      <w:rFonts w:ascii="Tahoma" w:eastAsia="宋体" w:hAnsi="Tahoma" w:cs="Times New Roman"/>
      <w:szCs w:val="20"/>
      <w:lang w:val="en-GB" w:eastAsia="en-US"/>
    </w:rPr>
  </w:style>
  <w:style w:type="paragraph" w:styleId="BodyTextIndent">
    <w:name w:val="Body Text Indent"/>
    <w:basedOn w:val="Normal"/>
    <w:link w:val="BodyTextIndentChar"/>
    <w:rsid w:val="00DA0D2E"/>
    <w:pPr>
      <w:spacing w:after="120"/>
      <w:ind w:left="283"/>
    </w:pPr>
  </w:style>
  <w:style w:type="character" w:customStyle="1" w:styleId="BodyTextIndentChar">
    <w:name w:val="Body Text Indent Char"/>
    <w:basedOn w:val="DefaultParagraphFont"/>
    <w:link w:val="BodyTextIndent"/>
    <w:rsid w:val="00DA0D2E"/>
    <w:rPr>
      <w:rFonts w:ascii="BMWTypeLight" w:eastAsia="宋体" w:hAnsi="BMWTypeLight" w:cs="Times New Roman"/>
      <w:szCs w:val="20"/>
      <w:lang w:val="en-GB" w:eastAsia="en-US"/>
    </w:rPr>
  </w:style>
  <w:style w:type="paragraph" w:customStyle="1" w:styleId="StyleHeading2Justified">
    <w:name w:val="Style Heading 2 + Justified"/>
    <w:basedOn w:val="Heading2"/>
    <w:rsid w:val="00DA0D2E"/>
    <w:rPr>
      <w:rFonts w:ascii="BMW Helvetica Light" w:hAnsi="BMW Helvetica Light" w:cs="Times New Roman"/>
      <w:iCs w:val="0"/>
      <w:sz w:val="28"/>
    </w:rPr>
  </w:style>
  <w:style w:type="paragraph" w:customStyle="1" w:styleId="StyleHeading2Left0cmHanging127cmBefore18ptA">
    <w:name w:val="Style Heading 2 + Left:  0 cm Hanging:  1.27 cm Before:  18 pt A..."/>
    <w:basedOn w:val="Heading2"/>
    <w:rsid w:val="00DA0D2E"/>
    <w:pPr>
      <w:tabs>
        <w:tab w:val="num" w:pos="720"/>
      </w:tabs>
    </w:pPr>
    <w:rPr>
      <w:rFonts w:cs="Times New Roman"/>
      <w:sz w:val="28"/>
    </w:rPr>
  </w:style>
  <w:style w:type="paragraph" w:customStyle="1" w:styleId="Default">
    <w:name w:val="Default"/>
    <w:rsid w:val="00DA0D2E"/>
    <w:pPr>
      <w:widowControl w:val="0"/>
      <w:autoSpaceDE w:val="0"/>
      <w:autoSpaceDN w:val="0"/>
      <w:adjustRightInd w:val="0"/>
      <w:spacing w:after="0" w:line="240" w:lineRule="auto"/>
    </w:pPr>
    <w:rPr>
      <w:rFonts w:ascii="BMWTypeRegular" w:eastAsia="Batang" w:hAnsi="BMWTypeRegular" w:cs="BMWTypeRegular"/>
      <w:color w:val="000000"/>
      <w:sz w:val="24"/>
      <w:szCs w:val="24"/>
      <w:lang w:eastAsia="ko-KR"/>
    </w:rPr>
  </w:style>
  <w:style w:type="paragraph" w:styleId="CommentText">
    <w:name w:val="annotation text"/>
    <w:basedOn w:val="Normal"/>
    <w:link w:val="CommentTextChar"/>
    <w:rsid w:val="00DA0D2E"/>
    <w:rPr>
      <w:sz w:val="20"/>
    </w:rPr>
  </w:style>
  <w:style w:type="character" w:customStyle="1" w:styleId="CommentTextChar">
    <w:name w:val="Comment Text Char"/>
    <w:basedOn w:val="DefaultParagraphFont"/>
    <w:link w:val="CommentText"/>
    <w:rsid w:val="00DA0D2E"/>
    <w:rPr>
      <w:rFonts w:ascii="BMWTypeLight" w:eastAsia="宋体" w:hAnsi="BMWTypeLight" w:cs="Times New Roman"/>
      <w:sz w:val="20"/>
      <w:szCs w:val="20"/>
      <w:lang w:val="en-GB" w:eastAsia="en-US"/>
    </w:rPr>
  </w:style>
  <w:style w:type="paragraph" w:customStyle="1" w:styleId="Absatz">
    <w:name w:val="Absatz"/>
    <w:basedOn w:val="Normal"/>
    <w:link w:val="AbsatzZchn"/>
    <w:rsid w:val="00DA0D2E"/>
    <w:pPr>
      <w:widowControl w:val="0"/>
      <w:spacing w:before="80" w:after="80" w:line="280" w:lineRule="atLeast"/>
      <w:jc w:val="left"/>
    </w:pPr>
    <w:rPr>
      <w:rFonts w:ascii="Arial" w:hAnsi="Arial"/>
      <w:lang w:val="de-DE"/>
    </w:rPr>
  </w:style>
  <w:style w:type="paragraph" w:customStyle="1" w:styleId="CM14">
    <w:name w:val="CM14"/>
    <w:basedOn w:val="Default"/>
    <w:next w:val="Default"/>
    <w:rsid w:val="00DA0D2E"/>
    <w:pPr>
      <w:spacing w:after="245"/>
    </w:pPr>
    <w:rPr>
      <w:rFonts w:ascii="Arial" w:eastAsia="宋体" w:hAnsi="Arial" w:cs="Arial"/>
      <w:color w:val="auto"/>
      <w:lang w:eastAsia="zh-CN"/>
    </w:rPr>
  </w:style>
  <w:style w:type="paragraph" w:customStyle="1" w:styleId="Paragraph">
    <w:name w:val="&lt;  Paragraph &gt;"/>
    <w:basedOn w:val="Normal"/>
    <w:rsid w:val="00DA0D2E"/>
    <w:pPr>
      <w:spacing w:before="80" w:after="80" w:line="240" w:lineRule="atLeast"/>
      <w:jc w:val="left"/>
    </w:pPr>
    <w:rPr>
      <w:rFonts w:ascii="Arial" w:eastAsia="Times New Roman" w:hAnsi="Arial"/>
      <w:sz w:val="20"/>
      <w:lang w:val="de-DE"/>
    </w:rPr>
  </w:style>
  <w:style w:type="table" w:styleId="TableGrid">
    <w:name w:val="Table Grid"/>
    <w:basedOn w:val="TableNormal"/>
    <w:uiPriority w:val="39"/>
    <w:rsid w:val="009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Zchn">
    <w:name w:val="Absatz Zchn"/>
    <w:basedOn w:val="DefaultParagraphFont"/>
    <w:link w:val="Absatz"/>
    <w:rsid w:val="009A44AE"/>
    <w:rPr>
      <w:rFonts w:ascii="Arial" w:eastAsia="宋体" w:hAnsi="Arial" w:cs="Times New Roman"/>
      <w:szCs w:val="20"/>
      <w:lang w:val="de-DE" w:eastAsia="en-US"/>
    </w:rPr>
  </w:style>
  <w:style w:type="paragraph" w:styleId="ListParagraph">
    <w:name w:val="List Paragraph"/>
    <w:basedOn w:val="Normal"/>
    <w:uiPriority w:val="34"/>
    <w:qFormat/>
    <w:rsid w:val="00321077"/>
    <w:pPr>
      <w:overflowPunct/>
      <w:autoSpaceDE/>
      <w:autoSpaceDN/>
      <w:adjustRightInd/>
      <w:ind w:left="720"/>
      <w:jc w:val="left"/>
      <w:textAlignment w:val="auto"/>
    </w:pPr>
    <w:rPr>
      <w:rFonts w:ascii="Calibri" w:hAnsi="Calibri" w:cs="宋体"/>
      <w:szCs w:val="22"/>
      <w:lang w:val="en-US" w:eastAsia="zh-CN"/>
    </w:rPr>
  </w:style>
  <w:style w:type="paragraph" w:styleId="BalloonText">
    <w:name w:val="Balloon Text"/>
    <w:basedOn w:val="Normal"/>
    <w:link w:val="BalloonTextChar"/>
    <w:uiPriority w:val="99"/>
    <w:semiHidden/>
    <w:unhideWhenUsed/>
    <w:rsid w:val="00CE6231"/>
    <w:rPr>
      <w:rFonts w:ascii="Tahoma" w:hAnsi="Tahoma" w:cs="Tahoma"/>
      <w:sz w:val="16"/>
      <w:szCs w:val="16"/>
    </w:rPr>
  </w:style>
  <w:style w:type="character" w:customStyle="1" w:styleId="BalloonTextChar">
    <w:name w:val="Balloon Text Char"/>
    <w:basedOn w:val="DefaultParagraphFont"/>
    <w:link w:val="BalloonText"/>
    <w:uiPriority w:val="99"/>
    <w:semiHidden/>
    <w:rsid w:val="00CE6231"/>
    <w:rPr>
      <w:rFonts w:ascii="Tahoma" w:eastAsia="宋体" w:hAnsi="Tahoma" w:cs="Tahoma"/>
      <w:sz w:val="16"/>
      <w:szCs w:val="16"/>
      <w:lang w:val="en-GB" w:eastAsia="en-US"/>
    </w:rPr>
  </w:style>
  <w:style w:type="paragraph" w:customStyle="1" w:styleId="CM27">
    <w:name w:val="CM27"/>
    <w:basedOn w:val="Default"/>
    <w:next w:val="Default"/>
    <w:rsid w:val="006A4059"/>
    <w:pPr>
      <w:spacing w:after="60"/>
    </w:pPr>
    <w:rPr>
      <w:rFonts w:ascii="Arial" w:eastAsia="宋体" w:hAnsi="Arial" w:cs="Arial"/>
      <w:color w:val="auto"/>
      <w:lang w:eastAsia="zh-CN"/>
    </w:rPr>
  </w:style>
  <w:style w:type="character" w:customStyle="1" w:styleId="Heading4Char">
    <w:name w:val="Heading 4 Char"/>
    <w:basedOn w:val="DefaultParagraphFont"/>
    <w:link w:val="Heading4"/>
    <w:uiPriority w:val="9"/>
    <w:rsid w:val="00DD2DD3"/>
    <w:rPr>
      <w:rFonts w:asciiTheme="majorHAnsi" w:eastAsiaTheme="majorEastAsia" w:hAnsiTheme="majorHAnsi" w:cstheme="majorBidi"/>
      <w:b/>
      <w:bCs/>
      <w:i/>
      <w:iCs/>
      <w:color w:val="4F81BD" w:themeColor="accent1"/>
      <w:szCs w:val="20"/>
      <w:lang w:val="en-GB" w:eastAsia="en-US"/>
    </w:rPr>
  </w:style>
  <w:style w:type="paragraph" w:customStyle="1" w:styleId="Bodycopy">
    <w:name w:val="Body copy"/>
    <w:basedOn w:val="Normal"/>
    <w:rsid w:val="00DD2DD3"/>
    <w:pPr>
      <w:tabs>
        <w:tab w:val="left" w:pos="454"/>
        <w:tab w:val="left" w:pos="4706"/>
      </w:tabs>
      <w:overflowPunct/>
      <w:autoSpaceDE/>
      <w:autoSpaceDN/>
      <w:adjustRightInd/>
      <w:spacing w:line="250" w:lineRule="atLeast"/>
      <w:jc w:val="left"/>
      <w:textAlignment w:val="auto"/>
    </w:pPr>
    <w:rPr>
      <w:szCs w:val="24"/>
      <w:lang w:eastAsia="de-DE"/>
    </w:rPr>
  </w:style>
  <w:style w:type="character" w:styleId="CommentReference">
    <w:name w:val="annotation reference"/>
    <w:basedOn w:val="DefaultParagraphFont"/>
    <w:uiPriority w:val="99"/>
    <w:semiHidden/>
    <w:unhideWhenUsed/>
    <w:rsid w:val="0065259B"/>
    <w:rPr>
      <w:sz w:val="21"/>
      <w:szCs w:val="21"/>
    </w:rPr>
  </w:style>
  <w:style w:type="paragraph" w:styleId="CommentSubject">
    <w:name w:val="annotation subject"/>
    <w:basedOn w:val="CommentText"/>
    <w:next w:val="CommentText"/>
    <w:link w:val="CommentSubjectChar"/>
    <w:uiPriority w:val="99"/>
    <w:semiHidden/>
    <w:unhideWhenUsed/>
    <w:rsid w:val="0065259B"/>
    <w:pPr>
      <w:jc w:val="left"/>
    </w:pPr>
    <w:rPr>
      <w:b/>
      <w:bCs/>
      <w:sz w:val="22"/>
    </w:rPr>
  </w:style>
  <w:style w:type="character" w:customStyle="1" w:styleId="CommentSubjectChar">
    <w:name w:val="Comment Subject Char"/>
    <w:basedOn w:val="CommentTextChar"/>
    <w:link w:val="CommentSubject"/>
    <w:uiPriority w:val="99"/>
    <w:semiHidden/>
    <w:rsid w:val="0065259B"/>
    <w:rPr>
      <w:rFonts w:ascii="BMWTypeLight" w:eastAsia="宋体" w:hAnsi="BMWTypeLight" w:cs="Times New Roman"/>
      <w:b/>
      <w:bCs/>
      <w:sz w:val="20"/>
      <w:szCs w:val="20"/>
      <w:lang w:val="en-GB" w:eastAsia="en-US"/>
    </w:rPr>
  </w:style>
  <w:style w:type="paragraph" w:styleId="Title">
    <w:name w:val="Title"/>
    <w:basedOn w:val="Normal"/>
    <w:next w:val="Normal"/>
    <w:link w:val="TitleChar"/>
    <w:uiPriority w:val="10"/>
    <w:qFormat/>
    <w:rsid w:val="00E14E1D"/>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uiPriority w:val="10"/>
    <w:rsid w:val="00E14E1D"/>
    <w:rPr>
      <w:rFonts w:asciiTheme="majorHAnsi" w:eastAsia="宋体" w:hAnsiTheme="majorHAnsi" w:cstheme="majorBidi"/>
      <w:b/>
      <w:bCs/>
      <w:sz w:val="32"/>
      <w:szCs w:val="32"/>
      <w:lang w:val="en-GB" w:eastAsia="en-US"/>
    </w:rPr>
  </w:style>
  <w:style w:type="character" w:customStyle="1" w:styleId="shorttext">
    <w:name w:val="short_text"/>
    <w:basedOn w:val="DefaultParagraphFont"/>
    <w:rsid w:val="00290384"/>
  </w:style>
  <w:style w:type="paragraph" w:styleId="Date">
    <w:name w:val="Date"/>
    <w:basedOn w:val="Normal"/>
    <w:next w:val="Normal"/>
    <w:link w:val="DateChar"/>
    <w:uiPriority w:val="99"/>
    <w:semiHidden/>
    <w:unhideWhenUsed/>
    <w:rsid w:val="00824980"/>
  </w:style>
  <w:style w:type="character" w:customStyle="1" w:styleId="DateChar">
    <w:name w:val="Date Char"/>
    <w:basedOn w:val="DefaultParagraphFont"/>
    <w:link w:val="Date"/>
    <w:uiPriority w:val="99"/>
    <w:semiHidden/>
    <w:rsid w:val="00824980"/>
    <w:rPr>
      <w:rFonts w:ascii="BMWTypeLight" w:eastAsia="宋体" w:hAnsi="BMWTypeLight" w:cs="Times New Roman"/>
      <w:szCs w:val="20"/>
      <w:lang w:val="en-GB" w:eastAsia="en-US"/>
    </w:rPr>
  </w:style>
  <w:style w:type="paragraph" w:styleId="NormalWeb">
    <w:name w:val="Normal (Web)"/>
    <w:basedOn w:val="Normal"/>
    <w:uiPriority w:val="99"/>
    <w:semiHidden/>
    <w:unhideWhenUsed/>
    <w:rsid w:val="00393029"/>
    <w:pPr>
      <w:overflowPunct/>
      <w:autoSpaceDE/>
      <w:autoSpaceDN/>
      <w:adjustRightInd/>
      <w:spacing w:before="100" w:beforeAutospacing="1" w:after="100" w:afterAutospacing="1"/>
      <w:jc w:val="left"/>
      <w:textAlignment w:val="auto"/>
    </w:pPr>
    <w:rPr>
      <w:rFonts w:ascii="Times New Roman" w:eastAsia="Times New Roman" w:hAnsi="Times New Roman"/>
      <w:sz w:val="24"/>
      <w:szCs w:val="24"/>
      <w:lang w:val="en-US" w:eastAsia="zh-CN"/>
    </w:rPr>
  </w:style>
  <w:style w:type="paragraph" w:styleId="TOCHeading">
    <w:name w:val="TOC Heading"/>
    <w:basedOn w:val="Heading1"/>
    <w:next w:val="Normal"/>
    <w:uiPriority w:val="39"/>
    <w:semiHidden/>
    <w:unhideWhenUsed/>
    <w:qFormat/>
    <w:rsid w:val="00DD41D0"/>
    <w:pPr>
      <w:keepLines/>
      <w:spacing w:before="480" w:after="0"/>
      <w:outlineLvl w:val="9"/>
    </w:pPr>
    <w:rPr>
      <w:rFonts w:asciiTheme="majorHAnsi" w:eastAsiaTheme="majorEastAsia" w:hAnsiTheme="majorHAnsi" w:cstheme="majorBidi"/>
      <w:caps w:val="0"/>
      <w:color w:val="365F91" w:themeColor="accent1" w:themeShade="BF"/>
      <w:kern w:val="0"/>
      <w:sz w:val="28"/>
      <w:szCs w:val="28"/>
    </w:rPr>
  </w:style>
  <w:style w:type="paragraph" w:styleId="Caption">
    <w:name w:val="caption"/>
    <w:basedOn w:val="Normal"/>
    <w:next w:val="Normal"/>
    <w:uiPriority w:val="35"/>
    <w:semiHidden/>
    <w:unhideWhenUsed/>
    <w:qFormat/>
    <w:rsid w:val="001A0E65"/>
    <w:pPr>
      <w:spacing w:after="200"/>
    </w:pPr>
    <w:rPr>
      <w:b/>
      <w:bCs/>
      <w:color w:val="4F81BD" w:themeColor="accent1"/>
      <w:sz w:val="18"/>
      <w:szCs w:val="18"/>
    </w:rPr>
  </w:style>
  <w:style w:type="paragraph" w:styleId="NormalIndent">
    <w:name w:val="Normal Indent"/>
    <w:basedOn w:val="Normal"/>
    <w:rsid w:val="001A0E65"/>
    <w:pPr>
      <w:ind w:left="708"/>
    </w:pPr>
    <w:rPr>
      <w:rFonts w:ascii="Arial" w:hAnsi="Arial"/>
      <w:lang w:val="de-DE"/>
    </w:rPr>
  </w:style>
  <w:style w:type="paragraph" w:styleId="Revision">
    <w:name w:val="Revision"/>
    <w:hidden/>
    <w:uiPriority w:val="99"/>
    <w:semiHidden/>
    <w:rsid w:val="00DD381B"/>
    <w:pPr>
      <w:spacing w:after="0" w:line="240" w:lineRule="auto"/>
    </w:pPr>
    <w:rPr>
      <w:rFonts w:ascii="BMWTypeLight" w:eastAsia="宋体" w:hAnsi="BMWTypeLight" w:cs="Times New Roman"/>
      <w:szCs w:val="20"/>
      <w:lang w:val="en-GB" w:eastAsia="en-US"/>
    </w:rPr>
  </w:style>
  <w:style w:type="paragraph" w:styleId="BodyText">
    <w:name w:val="Body Text"/>
    <w:basedOn w:val="Normal"/>
    <w:link w:val="BodyTextChar"/>
    <w:uiPriority w:val="99"/>
    <w:semiHidden/>
    <w:unhideWhenUsed/>
    <w:rsid w:val="00F60A13"/>
    <w:pPr>
      <w:spacing w:after="120"/>
    </w:pPr>
  </w:style>
  <w:style w:type="character" w:customStyle="1" w:styleId="BodyTextChar">
    <w:name w:val="Body Text Char"/>
    <w:basedOn w:val="DefaultParagraphFont"/>
    <w:link w:val="BodyText"/>
    <w:uiPriority w:val="99"/>
    <w:semiHidden/>
    <w:rsid w:val="00F60A13"/>
    <w:rPr>
      <w:rFonts w:ascii="BMWTypeLight" w:eastAsia="宋体" w:hAnsi="BMWTypeLight" w:cs="Times New Roman"/>
      <w:szCs w:val="20"/>
      <w:lang w:val="en-GB" w:eastAsia="en-US"/>
    </w:rPr>
  </w:style>
  <w:style w:type="paragraph" w:styleId="NoSpacing">
    <w:name w:val="No Spacing"/>
    <w:uiPriority w:val="1"/>
    <w:qFormat/>
    <w:rsid w:val="003D2972"/>
    <w:pPr>
      <w:overflowPunct w:val="0"/>
      <w:autoSpaceDE w:val="0"/>
      <w:autoSpaceDN w:val="0"/>
      <w:adjustRightInd w:val="0"/>
      <w:spacing w:after="0" w:line="240" w:lineRule="auto"/>
      <w:jc w:val="both"/>
      <w:textAlignment w:val="baseline"/>
    </w:pPr>
    <w:rPr>
      <w:rFonts w:ascii="BMWTypeLight" w:eastAsia="宋体" w:hAnsi="BMWTypeLight" w:cs="Times New Roman"/>
      <w:szCs w:val="20"/>
      <w:lang w:val="en-GB" w:eastAsia="en-US"/>
    </w:rPr>
  </w:style>
  <w:style w:type="table" w:customStyle="1" w:styleId="LightList-Accent11">
    <w:name w:val="Light List - Accent 11"/>
    <w:basedOn w:val="TableNormal"/>
    <w:uiPriority w:val="61"/>
    <w:rsid w:val="008303D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Light">
    <w:name w:val="Grid Table Light"/>
    <w:basedOn w:val="TableNormal"/>
    <w:uiPriority w:val="40"/>
    <w:rsid w:val="003F70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8961">
      <w:bodyDiv w:val="1"/>
      <w:marLeft w:val="0"/>
      <w:marRight w:val="0"/>
      <w:marTop w:val="0"/>
      <w:marBottom w:val="0"/>
      <w:divBdr>
        <w:top w:val="none" w:sz="0" w:space="0" w:color="auto"/>
        <w:left w:val="none" w:sz="0" w:space="0" w:color="auto"/>
        <w:bottom w:val="none" w:sz="0" w:space="0" w:color="auto"/>
        <w:right w:val="none" w:sz="0" w:space="0" w:color="auto"/>
      </w:divBdr>
    </w:div>
    <w:div w:id="25185595">
      <w:bodyDiv w:val="1"/>
      <w:marLeft w:val="0"/>
      <w:marRight w:val="0"/>
      <w:marTop w:val="0"/>
      <w:marBottom w:val="0"/>
      <w:divBdr>
        <w:top w:val="none" w:sz="0" w:space="0" w:color="auto"/>
        <w:left w:val="none" w:sz="0" w:space="0" w:color="auto"/>
        <w:bottom w:val="none" w:sz="0" w:space="0" w:color="auto"/>
        <w:right w:val="none" w:sz="0" w:space="0" w:color="auto"/>
      </w:divBdr>
    </w:div>
    <w:div w:id="25452989">
      <w:bodyDiv w:val="1"/>
      <w:marLeft w:val="0"/>
      <w:marRight w:val="0"/>
      <w:marTop w:val="0"/>
      <w:marBottom w:val="0"/>
      <w:divBdr>
        <w:top w:val="none" w:sz="0" w:space="0" w:color="auto"/>
        <w:left w:val="none" w:sz="0" w:space="0" w:color="auto"/>
        <w:bottom w:val="none" w:sz="0" w:space="0" w:color="auto"/>
        <w:right w:val="none" w:sz="0" w:space="0" w:color="auto"/>
      </w:divBdr>
      <w:divsChild>
        <w:div w:id="133639815">
          <w:marLeft w:val="0"/>
          <w:marRight w:val="0"/>
          <w:marTop w:val="0"/>
          <w:marBottom w:val="150"/>
          <w:divBdr>
            <w:top w:val="none" w:sz="0" w:space="0" w:color="auto"/>
            <w:left w:val="none" w:sz="0" w:space="0" w:color="auto"/>
            <w:bottom w:val="none" w:sz="0" w:space="0" w:color="auto"/>
            <w:right w:val="none" w:sz="0" w:space="0" w:color="auto"/>
          </w:divBdr>
          <w:divsChild>
            <w:div w:id="1847400953">
              <w:marLeft w:val="0"/>
              <w:marRight w:val="0"/>
              <w:marTop w:val="0"/>
              <w:marBottom w:val="0"/>
              <w:divBdr>
                <w:top w:val="none" w:sz="0" w:space="0" w:color="auto"/>
                <w:left w:val="none" w:sz="0" w:space="0" w:color="auto"/>
                <w:bottom w:val="none" w:sz="0" w:space="0" w:color="auto"/>
                <w:right w:val="none" w:sz="0" w:space="0" w:color="auto"/>
              </w:divBdr>
              <w:divsChild>
                <w:div w:id="1149712734">
                  <w:marLeft w:val="0"/>
                  <w:marRight w:val="0"/>
                  <w:marTop w:val="0"/>
                  <w:marBottom w:val="0"/>
                  <w:divBdr>
                    <w:top w:val="none" w:sz="0" w:space="0" w:color="auto"/>
                    <w:left w:val="none" w:sz="0" w:space="0" w:color="auto"/>
                    <w:bottom w:val="none" w:sz="0" w:space="0" w:color="auto"/>
                    <w:right w:val="none" w:sz="0" w:space="0" w:color="auto"/>
                  </w:divBdr>
                  <w:divsChild>
                    <w:div w:id="1320427174">
                      <w:marLeft w:val="375"/>
                      <w:marRight w:val="0"/>
                      <w:marTop w:val="0"/>
                      <w:marBottom w:val="0"/>
                      <w:divBdr>
                        <w:top w:val="none" w:sz="0" w:space="0" w:color="auto"/>
                        <w:left w:val="none" w:sz="0" w:space="0" w:color="auto"/>
                        <w:bottom w:val="none" w:sz="0" w:space="0" w:color="auto"/>
                        <w:right w:val="none" w:sz="0" w:space="0" w:color="auto"/>
                      </w:divBdr>
                      <w:divsChild>
                        <w:div w:id="664630152">
                          <w:marLeft w:val="0"/>
                          <w:marRight w:val="0"/>
                          <w:marTop w:val="0"/>
                          <w:marBottom w:val="0"/>
                          <w:divBdr>
                            <w:top w:val="none" w:sz="0" w:space="0" w:color="auto"/>
                            <w:left w:val="none" w:sz="0" w:space="0" w:color="auto"/>
                            <w:bottom w:val="none" w:sz="0" w:space="0" w:color="auto"/>
                            <w:right w:val="none" w:sz="0" w:space="0" w:color="auto"/>
                          </w:divBdr>
                          <w:divsChild>
                            <w:div w:id="486869280">
                              <w:marLeft w:val="90"/>
                              <w:marRight w:val="90"/>
                              <w:marTop w:val="100"/>
                              <w:marBottom w:val="100"/>
                              <w:divBdr>
                                <w:top w:val="none" w:sz="0" w:space="0" w:color="auto"/>
                                <w:left w:val="none" w:sz="0" w:space="0" w:color="auto"/>
                                <w:bottom w:val="none" w:sz="0" w:space="0" w:color="auto"/>
                                <w:right w:val="none" w:sz="0" w:space="0" w:color="auto"/>
                              </w:divBdr>
                              <w:divsChild>
                                <w:div w:id="2890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07791">
      <w:bodyDiv w:val="1"/>
      <w:marLeft w:val="0"/>
      <w:marRight w:val="0"/>
      <w:marTop w:val="0"/>
      <w:marBottom w:val="0"/>
      <w:divBdr>
        <w:top w:val="none" w:sz="0" w:space="0" w:color="auto"/>
        <w:left w:val="none" w:sz="0" w:space="0" w:color="auto"/>
        <w:bottom w:val="none" w:sz="0" w:space="0" w:color="auto"/>
        <w:right w:val="none" w:sz="0" w:space="0" w:color="auto"/>
      </w:divBdr>
    </w:div>
    <w:div w:id="51277875">
      <w:bodyDiv w:val="1"/>
      <w:marLeft w:val="0"/>
      <w:marRight w:val="0"/>
      <w:marTop w:val="0"/>
      <w:marBottom w:val="0"/>
      <w:divBdr>
        <w:top w:val="none" w:sz="0" w:space="0" w:color="auto"/>
        <w:left w:val="none" w:sz="0" w:space="0" w:color="auto"/>
        <w:bottom w:val="none" w:sz="0" w:space="0" w:color="auto"/>
        <w:right w:val="none" w:sz="0" w:space="0" w:color="auto"/>
      </w:divBdr>
    </w:div>
    <w:div w:id="51585293">
      <w:bodyDiv w:val="1"/>
      <w:marLeft w:val="0"/>
      <w:marRight w:val="0"/>
      <w:marTop w:val="0"/>
      <w:marBottom w:val="0"/>
      <w:divBdr>
        <w:top w:val="none" w:sz="0" w:space="0" w:color="auto"/>
        <w:left w:val="none" w:sz="0" w:space="0" w:color="auto"/>
        <w:bottom w:val="none" w:sz="0" w:space="0" w:color="auto"/>
        <w:right w:val="none" w:sz="0" w:space="0" w:color="auto"/>
      </w:divBdr>
    </w:div>
    <w:div w:id="84542601">
      <w:bodyDiv w:val="1"/>
      <w:marLeft w:val="0"/>
      <w:marRight w:val="0"/>
      <w:marTop w:val="0"/>
      <w:marBottom w:val="0"/>
      <w:divBdr>
        <w:top w:val="none" w:sz="0" w:space="0" w:color="auto"/>
        <w:left w:val="none" w:sz="0" w:space="0" w:color="auto"/>
        <w:bottom w:val="none" w:sz="0" w:space="0" w:color="auto"/>
        <w:right w:val="none" w:sz="0" w:space="0" w:color="auto"/>
      </w:divBdr>
    </w:div>
    <w:div w:id="92826850">
      <w:bodyDiv w:val="1"/>
      <w:marLeft w:val="0"/>
      <w:marRight w:val="0"/>
      <w:marTop w:val="0"/>
      <w:marBottom w:val="0"/>
      <w:divBdr>
        <w:top w:val="none" w:sz="0" w:space="0" w:color="auto"/>
        <w:left w:val="none" w:sz="0" w:space="0" w:color="auto"/>
        <w:bottom w:val="none" w:sz="0" w:space="0" w:color="auto"/>
        <w:right w:val="none" w:sz="0" w:space="0" w:color="auto"/>
      </w:divBdr>
      <w:divsChild>
        <w:div w:id="1950893818">
          <w:marLeft w:val="274"/>
          <w:marRight w:val="0"/>
          <w:marTop w:val="60"/>
          <w:marBottom w:val="0"/>
          <w:divBdr>
            <w:top w:val="none" w:sz="0" w:space="0" w:color="auto"/>
            <w:left w:val="none" w:sz="0" w:space="0" w:color="auto"/>
            <w:bottom w:val="none" w:sz="0" w:space="0" w:color="auto"/>
            <w:right w:val="none" w:sz="0" w:space="0" w:color="auto"/>
          </w:divBdr>
        </w:div>
      </w:divsChild>
    </w:div>
    <w:div w:id="95831730">
      <w:bodyDiv w:val="1"/>
      <w:marLeft w:val="0"/>
      <w:marRight w:val="0"/>
      <w:marTop w:val="0"/>
      <w:marBottom w:val="0"/>
      <w:divBdr>
        <w:top w:val="none" w:sz="0" w:space="0" w:color="auto"/>
        <w:left w:val="none" w:sz="0" w:space="0" w:color="auto"/>
        <w:bottom w:val="none" w:sz="0" w:space="0" w:color="auto"/>
        <w:right w:val="none" w:sz="0" w:space="0" w:color="auto"/>
      </w:divBdr>
    </w:div>
    <w:div w:id="108162310">
      <w:bodyDiv w:val="1"/>
      <w:marLeft w:val="0"/>
      <w:marRight w:val="0"/>
      <w:marTop w:val="0"/>
      <w:marBottom w:val="0"/>
      <w:divBdr>
        <w:top w:val="none" w:sz="0" w:space="0" w:color="auto"/>
        <w:left w:val="none" w:sz="0" w:space="0" w:color="auto"/>
        <w:bottom w:val="none" w:sz="0" w:space="0" w:color="auto"/>
        <w:right w:val="none" w:sz="0" w:space="0" w:color="auto"/>
      </w:divBdr>
    </w:div>
    <w:div w:id="132449110">
      <w:bodyDiv w:val="1"/>
      <w:marLeft w:val="0"/>
      <w:marRight w:val="0"/>
      <w:marTop w:val="0"/>
      <w:marBottom w:val="0"/>
      <w:divBdr>
        <w:top w:val="none" w:sz="0" w:space="0" w:color="auto"/>
        <w:left w:val="none" w:sz="0" w:space="0" w:color="auto"/>
        <w:bottom w:val="none" w:sz="0" w:space="0" w:color="auto"/>
        <w:right w:val="none" w:sz="0" w:space="0" w:color="auto"/>
      </w:divBdr>
    </w:div>
    <w:div w:id="153955229">
      <w:bodyDiv w:val="1"/>
      <w:marLeft w:val="0"/>
      <w:marRight w:val="0"/>
      <w:marTop w:val="0"/>
      <w:marBottom w:val="0"/>
      <w:divBdr>
        <w:top w:val="none" w:sz="0" w:space="0" w:color="auto"/>
        <w:left w:val="none" w:sz="0" w:space="0" w:color="auto"/>
        <w:bottom w:val="none" w:sz="0" w:space="0" w:color="auto"/>
        <w:right w:val="none" w:sz="0" w:space="0" w:color="auto"/>
      </w:divBdr>
    </w:div>
    <w:div w:id="154954274">
      <w:bodyDiv w:val="1"/>
      <w:marLeft w:val="0"/>
      <w:marRight w:val="0"/>
      <w:marTop w:val="0"/>
      <w:marBottom w:val="0"/>
      <w:divBdr>
        <w:top w:val="none" w:sz="0" w:space="0" w:color="auto"/>
        <w:left w:val="none" w:sz="0" w:space="0" w:color="auto"/>
        <w:bottom w:val="none" w:sz="0" w:space="0" w:color="auto"/>
        <w:right w:val="none" w:sz="0" w:space="0" w:color="auto"/>
      </w:divBdr>
    </w:div>
    <w:div w:id="185337074">
      <w:bodyDiv w:val="1"/>
      <w:marLeft w:val="0"/>
      <w:marRight w:val="0"/>
      <w:marTop w:val="0"/>
      <w:marBottom w:val="0"/>
      <w:divBdr>
        <w:top w:val="none" w:sz="0" w:space="0" w:color="auto"/>
        <w:left w:val="none" w:sz="0" w:space="0" w:color="auto"/>
        <w:bottom w:val="none" w:sz="0" w:space="0" w:color="auto"/>
        <w:right w:val="none" w:sz="0" w:space="0" w:color="auto"/>
      </w:divBdr>
    </w:div>
    <w:div w:id="204804068">
      <w:bodyDiv w:val="1"/>
      <w:marLeft w:val="0"/>
      <w:marRight w:val="0"/>
      <w:marTop w:val="0"/>
      <w:marBottom w:val="0"/>
      <w:divBdr>
        <w:top w:val="none" w:sz="0" w:space="0" w:color="auto"/>
        <w:left w:val="none" w:sz="0" w:space="0" w:color="auto"/>
        <w:bottom w:val="none" w:sz="0" w:space="0" w:color="auto"/>
        <w:right w:val="none" w:sz="0" w:space="0" w:color="auto"/>
      </w:divBdr>
    </w:div>
    <w:div w:id="227692329">
      <w:bodyDiv w:val="1"/>
      <w:marLeft w:val="0"/>
      <w:marRight w:val="0"/>
      <w:marTop w:val="0"/>
      <w:marBottom w:val="0"/>
      <w:divBdr>
        <w:top w:val="none" w:sz="0" w:space="0" w:color="auto"/>
        <w:left w:val="none" w:sz="0" w:space="0" w:color="auto"/>
        <w:bottom w:val="none" w:sz="0" w:space="0" w:color="auto"/>
        <w:right w:val="none" w:sz="0" w:space="0" w:color="auto"/>
      </w:divBdr>
    </w:div>
    <w:div w:id="230123809">
      <w:bodyDiv w:val="1"/>
      <w:marLeft w:val="0"/>
      <w:marRight w:val="0"/>
      <w:marTop w:val="0"/>
      <w:marBottom w:val="0"/>
      <w:divBdr>
        <w:top w:val="none" w:sz="0" w:space="0" w:color="auto"/>
        <w:left w:val="none" w:sz="0" w:space="0" w:color="auto"/>
        <w:bottom w:val="none" w:sz="0" w:space="0" w:color="auto"/>
        <w:right w:val="none" w:sz="0" w:space="0" w:color="auto"/>
      </w:divBdr>
    </w:div>
    <w:div w:id="232735861">
      <w:bodyDiv w:val="1"/>
      <w:marLeft w:val="0"/>
      <w:marRight w:val="0"/>
      <w:marTop w:val="0"/>
      <w:marBottom w:val="0"/>
      <w:divBdr>
        <w:top w:val="none" w:sz="0" w:space="0" w:color="auto"/>
        <w:left w:val="none" w:sz="0" w:space="0" w:color="auto"/>
        <w:bottom w:val="none" w:sz="0" w:space="0" w:color="auto"/>
        <w:right w:val="none" w:sz="0" w:space="0" w:color="auto"/>
      </w:divBdr>
    </w:div>
    <w:div w:id="281347303">
      <w:bodyDiv w:val="1"/>
      <w:marLeft w:val="0"/>
      <w:marRight w:val="0"/>
      <w:marTop w:val="0"/>
      <w:marBottom w:val="0"/>
      <w:divBdr>
        <w:top w:val="none" w:sz="0" w:space="0" w:color="auto"/>
        <w:left w:val="none" w:sz="0" w:space="0" w:color="auto"/>
        <w:bottom w:val="none" w:sz="0" w:space="0" w:color="auto"/>
        <w:right w:val="none" w:sz="0" w:space="0" w:color="auto"/>
      </w:divBdr>
    </w:div>
    <w:div w:id="284312070">
      <w:bodyDiv w:val="1"/>
      <w:marLeft w:val="0"/>
      <w:marRight w:val="0"/>
      <w:marTop w:val="0"/>
      <w:marBottom w:val="0"/>
      <w:divBdr>
        <w:top w:val="none" w:sz="0" w:space="0" w:color="auto"/>
        <w:left w:val="none" w:sz="0" w:space="0" w:color="auto"/>
        <w:bottom w:val="none" w:sz="0" w:space="0" w:color="auto"/>
        <w:right w:val="none" w:sz="0" w:space="0" w:color="auto"/>
      </w:divBdr>
    </w:div>
    <w:div w:id="343437882">
      <w:bodyDiv w:val="1"/>
      <w:marLeft w:val="0"/>
      <w:marRight w:val="0"/>
      <w:marTop w:val="0"/>
      <w:marBottom w:val="0"/>
      <w:divBdr>
        <w:top w:val="none" w:sz="0" w:space="0" w:color="auto"/>
        <w:left w:val="none" w:sz="0" w:space="0" w:color="auto"/>
        <w:bottom w:val="none" w:sz="0" w:space="0" w:color="auto"/>
        <w:right w:val="none" w:sz="0" w:space="0" w:color="auto"/>
      </w:divBdr>
    </w:div>
    <w:div w:id="355275016">
      <w:bodyDiv w:val="1"/>
      <w:marLeft w:val="0"/>
      <w:marRight w:val="0"/>
      <w:marTop w:val="0"/>
      <w:marBottom w:val="0"/>
      <w:divBdr>
        <w:top w:val="none" w:sz="0" w:space="0" w:color="auto"/>
        <w:left w:val="none" w:sz="0" w:space="0" w:color="auto"/>
        <w:bottom w:val="none" w:sz="0" w:space="0" w:color="auto"/>
        <w:right w:val="none" w:sz="0" w:space="0" w:color="auto"/>
      </w:divBdr>
    </w:div>
    <w:div w:id="364598769">
      <w:bodyDiv w:val="1"/>
      <w:marLeft w:val="0"/>
      <w:marRight w:val="0"/>
      <w:marTop w:val="0"/>
      <w:marBottom w:val="0"/>
      <w:divBdr>
        <w:top w:val="none" w:sz="0" w:space="0" w:color="auto"/>
        <w:left w:val="none" w:sz="0" w:space="0" w:color="auto"/>
        <w:bottom w:val="none" w:sz="0" w:space="0" w:color="auto"/>
        <w:right w:val="none" w:sz="0" w:space="0" w:color="auto"/>
      </w:divBdr>
    </w:div>
    <w:div w:id="368839970">
      <w:bodyDiv w:val="1"/>
      <w:marLeft w:val="0"/>
      <w:marRight w:val="0"/>
      <w:marTop w:val="0"/>
      <w:marBottom w:val="0"/>
      <w:divBdr>
        <w:top w:val="none" w:sz="0" w:space="0" w:color="auto"/>
        <w:left w:val="none" w:sz="0" w:space="0" w:color="auto"/>
        <w:bottom w:val="none" w:sz="0" w:space="0" w:color="auto"/>
        <w:right w:val="none" w:sz="0" w:space="0" w:color="auto"/>
      </w:divBdr>
    </w:div>
    <w:div w:id="384990450">
      <w:bodyDiv w:val="1"/>
      <w:marLeft w:val="0"/>
      <w:marRight w:val="0"/>
      <w:marTop w:val="0"/>
      <w:marBottom w:val="0"/>
      <w:divBdr>
        <w:top w:val="none" w:sz="0" w:space="0" w:color="auto"/>
        <w:left w:val="none" w:sz="0" w:space="0" w:color="auto"/>
        <w:bottom w:val="none" w:sz="0" w:space="0" w:color="auto"/>
        <w:right w:val="none" w:sz="0" w:space="0" w:color="auto"/>
      </w:divBdr>
      <w:divsChild>
        <w:div w:id="1965962136">
          <w:marLeft w:val="720"/>
          <w:marRight w:val="0"/>
          <w:marTop w:val="0"/>
          <w:marBottom w:val="0"/>
          <w:divBdr>
            <w:top w:val="none" w:sz="0" w:space="0" w:color="auto"/>
            <w:left w:val="none" w:sz="0" w:space="0" w:color="auto"/>
            <w:bottom w:val="none" w:sz="0" w:space="0" w:color="auto"/>
            <w:right w:val="none" w:sz="0" w:space="0" w:color="auto"/>
          </w:divBdr>
        </w:div>
        <w:div w:id="247538600">
          <w:marLeft w:val="720"/>
          <w:marRight w:val="0"/>
          <w:marTop w:val="0"/>
          <w:marBottom w:val="0"/>
          <w:divBdr>
            <w:top w:val="none" w:sz="0" w:space="0" w:color="auto"/>
            <w:left w:val="none" w:sz="0" w:space="0" w:color="auto"/>
            <w:bottom w:val="none" w:sz="0" w:space="0" w:color="auto"/>
            <w:right w:val="none" w:sz="0" w:space="0" w:color="auto"/>
          </w:divBdr>
        </w:div>
        <w:div w:id="521283417">
          <w:marLeft w:val="720"/>
          <w:marRight w:val="0"/>
          <w:marTop w:val="0"/>
          <w:marBottom w:val="0"/>
          <w:divBdr>
            <w:top w:val="none" w:sz="0" w:space="0" w:color="auto"/>
            <w:left w:val="none" w:sz="0" w:space="0" w:color="auto"/>
            <w:bottom w:val="none" w:sz="0" w:space="0" w:color="auto"/>
            <w:right w:val="none" w:sz="0" w:space="0" w:color="auto"/>
          </w:divBdr>
        </w:div>
      </w:divsChild>
    </w:div>
    <w:div w:id="390739139">
      <w:bodyDiv w:val="1"/>
      <w:marLeft w:val="0"/>
      <w:marRight w:val="0"/>
      <w:marTop w:val="0"/>
      <w:marBottom w:val="0"/>
      <w:divBdr>
        <w:top w:val="none" w:sz="0" w:space="0" w:color="auto"/>
        <w:left w:val="none" w:sz="0" w:space="0" w:color="auto"/>
        <w:bottom w:val="none" w:sz="0" w:space="0" w:color="auto"/>
        <w:right w:val="none" w:sz="0" w:space="0" w:color="auto"/>
      </w:divBdr>
    </w:div>
    <w:div w:id="396250303">
      <w:bodyDiv w:val="1"/>
      <w:marLeft w:val="0"/>
      <w:marRight w:val="0"/>
      <w:marTop w:val="0"/>
      <w:marBottom w:val="0"/>
      <w:divBdr>
        <w:top w:val="none" w:sz="0" w:space="0" w:color="auto"/>
        <w:left w:val="none" w:sz="0" w:space="0" w:color="auto"/>
        <w:bottom w:val="none" w:sz="0" w:space="0" w:color="auto"/>
        <w:right w:val="none" w:sz="0" w:space="0" w:color="auto"/>
      </w:divBdr>
    </w:div>
    <w:div w:id="428160316">
      <w:bodyDiv w:val="1"/>
      <w:marLeft w:val="0"/>
      <w:marRight w:val="0"/>
      <w:marTop w:val="0"/>
      <w:marBottom w:val="0"/>
      <w:divBdr>
        <w:top w:val="none" w:sz="0" w:space="0" w:color="auto"/>
        <w:left w:val="none" w:sz="0" w:space="0" w:color="auto"/>
        <w:bottom w:val="none" w:sz="0" w:space="0" w:color="auto"/>
        <w:right w:val="none" w:sz="0" w:space="0" w:color="auto"/>
      </w:divBdr>
    </w:div>
    <w:div w:id="445317658">
      <w:bodyDiv w:val="1"/>
      <w:marLeft w:val="0"/>
      <w:marRight w:val="0"/>
      <w:marTop w:val="0"/>
      <w:marBottom w:val="0"/>
      <w:divBdr>
        <w:top w:val="none" w:sz="0" w:space="0" w:color="auto"/>
        <w:left w:val="none" w:sz="0" w:space="0" w:color="auto"/>
        <w:bottom w:val="none" w:sz="0" w:space="0" w:color="auto"/>
        <w:right w:val="none" w:sz="0" w:space="0" w:color="auto"/>
      </w:divBdr>
    </w:div>
    <w:div w:id="452555831">
      <w:bodyDiv w:val="1"/>
      <w:marLeft w:val="0"/>
      <w:marRight w:val="0"/>
      <w:marTop w:val="0"/>
      <w:marBottom w:val="0"/>
      <w:divBdr>
        <w:top w:val="none" w:sz="0" w:space="0" w:color="auto"/>
        <w:left w:val="none" w:sz="0" w:space="0" w:color="auto"/>
        <w:bottom w:val="none" w:sz="0" w:space="0" w:color="auto"/>
        <w:right w:val="none" w:sz="0" w:space="0" w:color="auto"/>
      </w:divBdr>
    </w:div>
    <w:div w:id="464350662">
      <w:bodyDiv w:val="1"/>
      <w:marLeft w:val="0"/>
      <w:marRight w:val="0"/>
      <w:marTop w:val="0"/>
      <w:marBottom w:val="0"/>
      <w:divBdr>
        <w:top w:val="none" w:sz="0" w:space="0" w:color="auto"/>
        <w:left w:val="none" w:sz="0" w:space="0" w:color="auto"/>
        <w:bottom w:val="none" w:sz="0" w:space="0" w:color="auto"/>
        <w:right w:val="none" w:sz="0" w:space="0" w:color="auto"/>
      </w:divBdr>
    </w:div>
    <w:div w:id="483855692">
      <w:bodyDiv w:val="1"/>
      <w:marLeft w:val="0"/>
      <w:marRight w:val="0"/>
      <w:marTop w:val="0"/>
      <w:marBottom w:val="0"/>
      <w:divBdr>
        <w:top w:val="none" w:sz="0" w:space="0" w:color="auto"/>
        <w:left w:val="none" w:sz="0" w:space="0" w:color="auto"/>
        <w:bottom w:val="none" w:sz="0" w:space="0" w:color="auto"/>
        <w:right w:val="none" w:sz="0" w:space="0" w:color="auto"/>
      </w:divBdr>
    </w:div>
    <w:div w:id="486089520">
      <w:bodyDiv w:val="1"/>
      <w:marLeft w:val="0"/>
      <w:marRight w:val="0"/>
      <w:marTop w:val="0"/>
      <w:marBottom w:val="0"/>
      <w:divBdr>
        <w:top w:val="none" w:sz="0" w:space="0" w:color="auto"/>
        <w:left w:val="none" w:sz="0" w:space="0" w:color="auto"/>
        <w:bottom w:val="none" w:sz="0" w:space="0" w:color="auto"/>
        <w:right w:val="none" w:sz="0" w:space="0" w:color="auto"/>
      </w:divBdr>
    </w:div>
    <w:div w:id="503518897">
      <w:bodyDiv w:val="1"/>
      <w:marLeft w:val="0"/>
      <w:marRight w:val="0"/>
      <w:marTop w:val="0"/>
      <w:marBottom w:val="0"/>
      <w:divBdr>
        <w:top w:val="none" w:sz="0" w:space="0" w:color="auto"/>
        <w:left w:val="none" w:sz="0" w:space="0" w:color="auto"/>
        <w:bottom w:val="none" w:sz="0" w:space="0" w:color="auto"/>
        <w:right w:val="none" w:sz="0" w:space="0" w:color="auto"/>
      </w:divBdr>
    </w:div>
    <w:div w:id="522667946">
      <w:bodyDiv w:val="1"/>
      <w:marLeft w:val="0"/>
      <w:marRight w:val="0"/>
      <w:marTop w:val="0"/>
      <w:marBottom w:val="0"/>
      <w:divBdr>
        <w:top w:val="none" w:sz="0" w:space="0" w:color="auto"/>
        <w:left w:val="none" w:sz="0" w:space="0" w:color="auto"/>
        <w:bottom w:val="none" w:sz="0" w:space="0" w:color="auto"/>
        <w:right w:val="none" w:sz="0" w:space="0" w:color="auto"/>
      </w:divBdr>
    </w:div>
    <w:div w:id="534582792">
      <w:bodyDiv w:val="1"/>
      <w:marLeft w:val="0"/>
      <w:marRight w:val="0"/>
      <w:marTop w:val="0"/>
      <w:marBottom w:val="0"/>
      <w:divBdr>
        <w:top w:val="none" w:sz="0" w:space="0" w:color="auto"/>
        <w:left w:val="none" w:sz="0" w:space="0" w:color="auto"/>
        <w:bottom w:val="none" w:sz="0" w:space="0" w:color="auto"/>
        <w:right w:val="none" w:sz="0" w:space="0" w:color="auto"/>
      </w:divBdr>
    </w:div>
    <w:div w:id="537544636">
      <w:bodyDiv w:val="1"/>
      <w:marLeft w:val="0"/>
      <w:marRight w:val="0"/>
      <w:marTop w:val="0"/>
      <w:marBottom w:val="0"/>
      <w:divBdr>
        <w:top w:val="none" w:sz="0" w:space="0" w:color="auto"/>
        <w:left w:val="none" w:sz="0" w:space="0" w:color="auto"/>
        <w:bottom w:val="none" w:sz="0" w:space="0" w:color="auto"/>
        <w:right w:val="none" w:sz="0" w:space="0" w:color="auto"/>
      </w:divBdr>
    </w:div>
    <w:div w:id="551886509">
      <w:bodyDiv w:val="1"/>
      <w:marLeft w:val="0"/>
      <w:marRight w:val="0"/>
      <w:marTop w:val="0"/>
      <w:marBottom w:val="0"/>
      <w:divBdr>
        <w:top w:val="none" w:sz="0" w:space="0" w:color="auto"/>
        <w:left w:val="none" w:sz="0" w:space="0" w:color="auto"/>
        <w:bottom w:val="none" w:sz="0" w:space="0" w:color="auto"/>
        <w:right w:val="none" w:sz="0" w:space="0" w:color="auto"/>
      </w:divBdr>
    </w:div>
    <w:div w:id="570585519">
      <w:bodyDiv w:val="1"/>
      <w:marLeft w:val="0"/>
      <w:marRight w:val="0"/>
      <w:marTop w:val="0"/>
      <w:marBottom w:val="0"/>
      <w:divBdr>
        <w:top w:val="none" w:sz="0" w:space="0" w:color="auto"/>
        <w:left w:val="none" w:sz="0" w:space="0" w:color="auto"/>
        <w:bottom w:val="none" w:sz="0" w:space="0" w:color="auto"/>
        <w:right w:val="none" w:sz="0" w:space="0" w:color="auto"/>
      </w:divBdr>
    </w:div>
    <w:div w:id="578632583">
      <w:bodyDiv w:val="1"/>
      <w:marLeft w:val="0"/>
      <w:marRight w:val="0"/>
      <w:marTop w:val="0"/>
      <w:marBottom w:val="0"/>
      <w:divBdr>
        <w:top w:val="none" w:sz="0" w:space="0" w:color="auto"/>
        <w:left w:val="none" w:sz="0" w:space="0" w:color="auto"/>
        <w:bottom w:val="none" w:sz="0" w:space="0" w:color="auto"/>
        <w:right w:val="none" w:sz="0" w:space="0" w:color="auto"/>
      </w:divBdr>
    </w:div>
    <w:div w:id="582303112">
      <w:bodyDiv w:val="1"/>
      <w:marLeft w:val="0"/>
      <w:marRight w:val="0"/>
      <w:marTop w:val="0"/>
      <w:marBottom w:val="0"/>
      <w:divBdr>
        <w:top w:val="none" w:sz="0" w:space="0" w:color="auto"/>
        <w:left w:val="none" w:sz="0" w:space="0" w:color="auto"/>
        <w:bottom w:val="none" w:sz="0" w:space="0" w:color="auto"/>
        <w:right w:val="none" w:sz="0" w:space="0" w:color="auto"/>
      </w:divBdr>
    </w:div>
    <w:div w:id="602958000">
      <w:bodyDiv w:val="1"/>
      <w:marLeft w:val="0"/>
      <w:marRight w:val="0"/>
      <w:marTop w:val="0"/>
      <w:marBottom w:val="0"/>
      <w:divBdr>
        <w:top w:val="none" w:sz="0" w:space="0" w:color="auto"/>
        <w:left w:val="none" w:sz="0" w:space="0" w:color="auto"/>
        <w:bottom w:val="none" w:sz="0" w:space="0" w:color="auto"/>
        <w:right w:val="none" w:sz="0" w:space="0" w:color="auto"/>
      </w:divBdr>
      <w:divsChild>
        <w:div w:id="372340745">
          <w:marLeft w:val="446"/>
          <w:marRight w:val="0"/>
          <w:marTop w:val="0"/>
          <w:marBottom w:val="0"/>
          <w:divBdr>
            <w:top w:val="none" w:sz="0" w:space="0" w:color="auto"/>
            <w:left w:val="none" w:sz="0" w:space="0" w:color="auto"/>
            <w:bottom w:val="none" w:sz="0" w:space="0" w:color="auto"/>
            <w:right w:val="none" w:sz="0" w:space="0" w:color="auto"/>
          </w:divBdr>
        </w:div>
      </w:divsChild>
    </w:div>
    <w:div w:id="609779395">
      <w:bodyDiv w:val="1"/>
      <w:marLeft w:val="0"/>
      <w:marRight w:val="0"/>
      <w:marTop w:val="0"/>
      <w:marBottom w:val="0"/>
      <w:divBdr>
        <w:top w:val="none" w:sz="0" w:space="0" w:color="auto"/>
        <w:left w:val="none" w:sz="0" w:space="0" w:color="auto"/>
        <w:bottom w:val="none" w:sz="0" w:space="0" w:color="auto"/>
        <w:right w:val="none" w:sz="0" w:space="0" w:color="auto"/>
      </w:divBdr>
    </w:div>
    <w:div w:id="623193925">
      <w:bodyDiv w:val="1"/>
      <w:marLeft w:val="0"/>
      <w:marRight w:val="0"/>
      <w:marTop w:val="0"/>
      <w:marBottom w:val="0"/>
      <w:divBdr>
        <w:top w:val="none" w:sz="0" w:space="0" w:color="auto"/>
        <w:left w:val="none" w:sz="0" w:space="0" w:color="auto"/>
        <w:bottom w:val="none" w:sz="0" w:space="0" w:color="auto"/>
        <w:right w:val="none" w:sz="0" w:space="0" w:color="auto"/>
      </w:divBdr>
    </w:div>
    <w:div w:id="632103639">
      <w:bodyDiv w:val="1"/>
      <w:marLeft w:val="0"/>
      <w:marRight w:val="0"/>
      <w:marTop w:val="0"/>
      <w:marBottom w:val="0"/>
      <w:divBdr>
        <w:top w:val="none" w:sz="0" w:space="0" w:color="auto"/>
        <w:left w:val="none" w:sz="0" w:space="0" w:color="auto"/>
        <w:bottom w:val="none" w:sz="0" w:space="0" w:color="auto"/>
        <w:right w:val="none" w:sz="0" w:space="0" w:color="auto"/>
      </w:divBdr>
    </w:div>
    <w:div w:id="649749580">
      <w:bodyDiv w:val="1"/>
      <w:marLeft w:val="0"/>
      <w:marRight w:val="0"/>
      <w:marTop w:val="0"/>
      <w:marBottom w:val="0"/>
      <w:divBdr>
        <w:top w:val="none" w:sz="0" w:space="0" w:color="auto"/>
        <w:left w:val="none" w:sz="0" w:space="0" w:color="auto"/>
        <w:bottom w:val="none" w:sz="0" w:space="0" w:color="auto"/>
        <w:right w:val="none" w:sz="0" w:space="0" w:color="auto"/>
      </w:divBdr>
    </w:div>
    <w:div w:id="654144078">
      <w:bodyDiv w:val="1"/>
      <w:marLeft w:val="0"/>
      <w:marRight w:val="0"/>
      <w:marTop w:val="0"/>
      <w:marBottom w:val="0"/>
      <w:divBdr>
        <w:top w:val="none" w:sz="0" w:space="0" w:color="auto"/>
        <w:left w:val="none" w:sz="0" w:space="0" w:color="auto"/>
        <w:bottom w:val="none" w:sz="0" w:space="0" w:color="auto"/>
        <w:right w:val="none" w:sz="0" w:space="0" w:color="auto"/>
      </w:divBdr>
    </w:div>
    <w:div w:id="659313725">
      <w:bodyDiv w:val="1"/>
      <w:marLeft w:val="0"/>
      <w:marRight w:val="0"/>
      <w:marTop w:val="0"/>
      <w:marBottom w:val="0"/>
      <w:divBdr>
        <w:top w:val="none" w:sz="0" w:space="0" w:color="auto"/>
        <w:left w:val="none" w:sz="0" w:space="0" w:color="auto"/>
        <w:bottom w:val="none" w:sz="0" w:space="0" w:color="auto"/>
        <w:right w:val="none" w:sz="0" w:space="0" w:color="auto"/>
      </w:divBdr>
    </w:div>
    <w:div w:id="662199877">
      <w:bodyDiv w:val="1"/>
      <w:marLeft w:val="0"/>
      <w:marRight w:val="0"/>
      <w:marTop w:val="0"/>
      <w:marBottom w:val="0"/>
      <w:divBdr>
        <w:top w:val="none" w:sz="0" w:space="0" w:color="auto"/>
        <w:left w:val="none" w:sz="0" w:space="0" w:color="auto"/>
        <w:bottom w:val="none" w:sz="0" w:space="0" w:color="auto"/>
        <w:right w:val="none" w:sz="0" w:space="0" w:color="auto"/>
      </w:divBdr>
    </w:div>
    <w:div w:id="669257977">
      <w:bodyDiv w:val="1"/>
      <w:marLeft w:val="0"/>
      <w:marRight w:val="0"/>
      <w:marTop w:val="0"/>
      <w:marBottom w:val="0"/>
      <w:divBdr>
        <w:top w:val="none" w:sz="0" w:space="0" w:color="auto"/>
        <w:left w:val="none" w:sz="0" w:space="0" w:color="auto"/>
        <w:bottom w:val="none" w:sz="0" w:space="0" w:color="auto"/>
        <w:right w:val="none" w:sz="0" w:space="0" w:color="auto"/>
      </w:divBdr>
      <w:divsChild>
        <w:div w:id="1325666219">
          <w:marLeft w:val="274"/>
          <w:marRight w:val="0"/>
          <w:marTop w:val="60"/>
          <w:marBottom w:val="0"/>
          <w:divBdr>
            <w:top w:val="none" w:sz="0" w:space="0" w:color="auto"/>
            <w:left w:val="none" w:sz="0" w:space="0" w:color="auto"/>
            <w:bottom w:val="none" w:sz="0" w:space="0" w:color="auto"/>
            <w:right w:val="none" w:sz="0" w:space="0" w:color="auto"/>
          </w:divBdr>
        </w:div>
      </w:divsChild>
    </w:div>
    <w:div w:id="688065315">
      <w:bodyDiv w:val="1"/>
      <w:marLeft w:val="0"/>
      <w:marRight w:val="0"/>
      <w:marTop w:val="0"/>
      <w:marBottom w:val="0"/>
      <w:divBdr>
        <w:top w:val="none" w:sz="0" w:space="0" w:color="auto"/>
        <w:left w:val="none" w:sz="0" w:space="0" w:color="auto"/>
        <w:bottom w:val="none" w:sz="0" w:space="0" w:color="auto"/>
        <w:right w:val="none" w:sz="0" w:space="0" w:color="auto"/>
      </w:divBdr>
    </w:div>
    <w:div w:id="723328905">
      <w:bodyDiv w:val="1"/>
      <w:marLeft w:val="0"/>
      <w:marRight w:val="0"/>
      <w:marTop w:val="0"/>
      <w:marBottom w:val="0"/>
      <w:divBdr>
        <w:top w:val="none" w:sz="0" w:space="0" w:color="auto"/>
        <w:left w:val="none" w:sz="0" w:space="0" w:color="auto"/>
        <w:bottom w:val="none" w:sz="0" w:space="0" w:color="auto"/>
        <w:right w:val="none" w:sz="0" w:space="0" w:color="auto"/>
      </w:divBdr>
    </w:div>
    <w:div w:id="728260558">
      <w:bodyDiv w:val="1"/>
      <w:marLeft w:val="0"/>
      <w:marRight w:val="0"/>
      <w:marTop w:val="0"/>
      <w:marBottom w:val="0"/>
      <w:divBdr>
        <w:top w:val="none" w:sz="0" w:space="0" w:color="auto"/>
        <w:left w:val="none" w:sz="0" w:space="0" w:color="auto"/>
        <w:bottom w:val="none" w:sz="0" w:space="0" w:color="auto"/>
        <w:right w:val="none" w:sz="0" w:space="0" w:color="auto"/>
      </w:divBdr>
    </w:div>
    <w:div w:id="730420442">
      <w:bodyDiv w:val="1"/>
      <w:marLeft w:val="0"/>
      <w:marRight w:val="0"/>
      <w:marTop w:val="0"/>
      <w:marBottom w:val="0"/>
      <w:divBdr>
        <w:top w:val="none" w:sz="0" w:space="0" w:color="auto"/>
        <w:left w:val="none" w:sz="0" w:space="0" w:color="auto"/>
        <w:bottom w:val="none" w:sz="0" w:space="0" w:color="auto"/>
        <w:right w:val="none" w:sz="0" w:space="0" w:color="auto"/>
      </w:divBdr>
    </w:div>
    <w:div w:id="756636765">
      <w:bodyDiv w:val="1"/>
      <w:marLeft w:val="0"/>
      <w:marRight w:val="0"/>
      <w:marTop w:val="0"/>
      <w:marBottom w:val="0"/>
      <w:divBdr>
        <w:top w:val="none" w:sz="0" w:space="0" w:color="auto"/>
        <w:left w:val="none" w:sz="0" w:space="0" w:color="auto"/>
        <w:bottom w:val="none" w:sz="0" w:space="0" w:color="auto"/>
        <w:right w:val="none" w:sz="0" w:space="0" w:color="auto"/>
      </w:divBdr>
    </w:div>
    <w:div w:id="814419184">
      <w:bodyDiv w:val="1"/>
      <w:marLeft w:val="0"/>
      <w:marRight w:val="0"/>
      <w:marTop w:val="0"/>
      <w:marBottom w:val="0"/>
      <w:divBdr>
        <w:top w:val="none" w:sz="0" w:space="0" w:color="auto"/>
        <w:left w:val="none" w:sz="0" w:space="0" w:color="auto"/>
        <w:bottom w:val="none" w:sz="0" w:space="0" w:color="auto"/>
        <w:right w:val="none" w:sz="0" w:space="0" w:color="auto"/>
      </w:divBdr>
    </w:div>
    <w:div w:id="853761657">
      <w:bodyDiv w:val="1"/>
      <w:marLeft w:val="0"/>
      <w:marRight w:val="0"/>
      <w:marTop w:val="0"/>
      <w:marBottom w:val="0"/>
      <w:divBdr>
        <w:top w:val="none" w:sz="0" w:space="0" w:color="auto"/>
        <w:left w:val="none" w:sz="0" w:space="0" w:color="auto"/>
        <w:bottom w:val="none" w:sz="0" w:space="0" w:color="auto"/>
        <w:right w:val="none" w:sz="0" w:space="0" w:color="auto"/>
      </w:divBdr>
    </w:div>
    <w:div w:id="864175582">
      <w:bodyDiv w:val="1"/>
      <w:marLeft w:val="0"/>
      <w:marRight w:val="0"/>
      <w:marTop w:val="0"/>
      <w:marBottom w:val="0"/>
      <w:divBdr>
        <w:top w:val="none" w:sz="0" w:space="0" w:color="auto"/>
        <w:left w:val="none" w:sz="0" w:space="0" w:color="auto"/>
        <w:bottom w:val="none" w:sz="0" w:space="0" w:color="auto"/>
        <w:right w:val="none" w:sz="0" w:space="0" w:color="auto"/>
      </w:divBdr>
    </w:div>
    <w:div w:id="865293604">
      <w:bodyDiv w:val="1"/>
      <w:marLeft w:val="0"/>
      <w:marRight w:val="0"/>
      <w:marTop w:val="0"/>
      <w:marBottom w:val="0"/>
      <w:divBdr>
        <w:top w:val="none" w:sz="0" w:space="0" w:color="auto"/>
        <w:left w:val="none" w:sz="0" w:space="0" w:color="auto"/>
        <w:bottom w:val="none" w:sz="0" w:space="0" w:color="auto"/>
        <w:right w:val="none" w:sz="0" w:space="0" w:color="auto"/>
      </w:divBdr>
    </w:div>
    <w:div w:id="867762829">
      <w:bodyDiv w:val="1"/>
      <w:marLeft w:val="0"/>
      <w:marRight w:val="0"/>
      <w:marTop w:val="0"/>
      <w:marBottom w:val="0"/>
      <w:divBdr>
        <w:top w:val="none" w:sz="0" w:space="0" w:color="auto"/>
        <w:left w:val="none" w:sz="0" w:space="0" w:color="auto"/>
        <w:bottom w:val="none" w:sz="0" w:space="0" w:color="auto"/>
        <w:right w:val="none" w:sz="0" w:space="0" w:color="auto"/>
      </w:divBdr>
    </w:div>
    <w:div w:id="886989530">
      <w:bodyDiv w:val="1"/>
      <w:marLeft w:val="0"/>
      <w:marRight w:val="0"/>
      <w:marTop w:val="0"/>
      <w:marBottom w:val="0"/>
      <w:divBdr>
        <w:top w:val="none" w:sz="0" w:space="0" w:color="auto"/>
        <w:left w:val="none" w:sz="0" w:space="0" w:color="auto"/>
        <w:bottom w:val="none" w:sz="0" w:space="0" w:color="auto"/>
        <w:right w:val="none" w:sz="0" w:space="0" w:color="auto"/>
      </w:divBdr>
    </w:div>
    <w:div w:id="921596947">
      <w:bodyDiv w:val="1"/>
      <w:marLeft w:val="0"/>
      <w:marRight w:val="0"/>
      <w:marTop w:val="0"/>
      <w:marBottom w:val="0"/>
      <w:divBdr>
        <w:top w:val="none" w:sz="0" w:space="0" w:color="auto"/>
        <w:left w:val="none" w:sz="0" w:space="0" w:color="auto"/>
        <w:bottom w:val="none" w:sz="0" w:space="0" w:color="auto"/>
        <w:right w:val="none" w:sz="0" w:space="0" w:color="auto"/>
      </w:divBdr>
    </w:div>
    <w:div w:id="945693223">
      <w:bodyDiv w:val="1"/>
      <w:marLeft w:val="0"/>
      <w:marRight w:val="0"/>
      <w:marTop w:val="0"/>
      <w:marBottom w:val="0"/>
      <w:divBdr>
        <w:top w:val="none" w:sz="0" w:space="0" w:color="auto"/>
        <w:left w:val="none" w:sz="0" w:space="0" w:color="auto"/>
        <w:bottom w:val="none" w:sz="0" w:space="0" w:color="auto"/>
        <w:right w:val="none" w:sz="0" w:space="0" w:color="auto"/>
      </w:divBdr>
    </w:div>
    <w:div w:id="972633179">
      <w:bodyDiv w:val="1"/>
      <w:marLeft w:val="0"/>
      <w:marRight w:val="0"/>
      <w:marTop w:val="0"/>
      <w:marBottom w:val="0"/>
      <w:divBdr>
        <w:top w:val="none" w:sz="0" w:space="0" w:color="auto"/>
        <w:left w:val="none" w:sz="0" w:space="0" w:color="auto"/>
        <w:bottom w:val="none" w:sz="0" w:space="0" w:color="auto"/>
        <w:right w:val="none" w:sz="0" w:space="0" w:color="auto"/>
      </w:divBdr>
    </w:div>
    <w:div w:id="977760748">
      <w:bodyDiv w:val="1"/>
      <w:marLeft w:val="0"/>
      <w:marRight w:val="0"/>
      <w:marTop w:val="0"/>
      <w:marBottom w:val="0"/>
      <w:divBdr>
        <w:top w:val="none" w:sz="0" w:space="0" w:color="auto"/>
        <w:left w:val="none" w:sz="0" w:space="0" w:color="auto"/>
        <w:bottom w:val="none" w:sz="0" w:space="0" w:color="auto"/>
        <w:right w:val="none" w:sz="0" w:space="0" w:color="auto"/>
      </w:divBdr>
    </w:div>
    <w:div w:id="984814076">
      <w:bodyDiv w:val="1"/>
      <w:marLeft w:val="0"/>
      <w:marRight w:val="0"/>
      <w:marTop w:val="0"/>
      <w:marBottom w:val="0"/>
      <w:divBdr>
        <w:top w:val="none" w:sz="0" w:space="0" w:color="auto"/>
        <w:left w:val="none" w:sz="0" w:space="0" w:color="auto"/>
        <w:bottom w:val="none" w:sz="0" w:space="0" w:color="auto"/>
        <w:right w:val="none" w:sz="0" w:space="0" w:color="auto"/>
      </w:divBdr>
    </w:div>
    <w:div w:id="989283668">
      <w:bodyDiv w:val="1"/>
      <w:marLeft w:val="0"/>
      <w:marRight w:val="0"/>
      <w:marTop w:val="0"/>
      <w:marBottom w:val="0"/>
      <w:divBdr>
        <w:top w:val="none" w:sz="0" w:space="0" w:color="auto"/>
        <w:left w:val="none" w:sz="0" w:space="0" w:color="auto"/>
        <w:bottom w:val="none" w:sz="0" w:space="0" w:color="auto"/>
        <w:right w:val="none" w:sz="0" w:space="0" w:color="auto"/>
      </w:divBdr>
      <w:divsChild>
        <w:div w:id="698504877">
          <w:marLeft w:val="0"/>
          <w:marRight w:val="0"/>
          <w:marTop w:val="0"/>
          <w:marBottom w:val="0"/>
          <w:divBdr>
            <w:top w:val="none" w:sz="0" w:space="0" w:color="auto"/>
            <w:left w:val="none" w:sz="0" w:space="0" w:color="auto"/>
            <w:bottom w:val="none" w:sz="0" w:space="0" w:color="auto"/>
            <w:right w:val="none" w:sz="0" w:space="0" w:color="auto"/>
          </w:divBdr>
          <w:divsChild>
            <w:div w:id="345444651">
              <w:marLeft w:val="0"/>
              <w:marRight w:val="0"/>
              <w:marTop w:val="0"/>
              <w:marBottom w:val="0"/>
              <w:divBdr>
                <w:top w:val="none" w:sz="0" w:space="0" w:color="auto"/>
                <w:left w:val="none" w:sz="0" w:space="0" w:color="auto"/>
                <w:bottom w:val="none" w:sz="0" w:space="0" w:color="auto"/>
                <w:right w:val="none" w:sz="0" w:space="0" w:color="auto"/>
              </w:divBdr>
              <w:divsChild>
                <w:div w:id="1086076695">
                  <w:marLeft w:val="0"/>
                  <w:marRight w:val="0"/>
                  <w:marTop w:val="0"/>
                  <w:marBottom w:val="0"/>
                  <w:divBdr>
                    <w:top w:val="none" w:sz="0" w:space="0" w:color="auto"/>
                    <w:left w:val="none" w:sz="0" w:space="0" w:color="auto"/>
                    <w:bottom w:val="none" w:sz="0" w:space="0" w:color="auto"/>
                    <w:right w:val="none" w:sz="0" w:space="0" w:color="auto"/>
                  </w:divBdr>
                  <w:divsChild>
                    <w:div w:id="538667694">
                      <w:marLeft w:val="0"/>
                      <w:marRight w:val="0"/>
                      <w:marTop w:val="0"/>
                      <w:marBottom w:val="0"/>
                      <w:divBdr>
                        <w:top w:val="none" w:sz="0" w:space="0" w:color="auto"/>
                        <w:left w:val="none" w:sz="0" w:space="0" w:color="auto"/>
                        <w:bottom w:val="none" w:sz="0" w:space="0" w:color="auto"/>
                        <w:right w:val="none" w:sz="0" w:space="0" w:color="auto"/>
                      </w:divBdr>
                      <w:divsChild>
                        <w:div w:id="279383452">
                          <w:marLeft w:val="0"/>
                          <w:marRight w:val="0"/>
                          <w:marTop w:val="0"/>
                          <w:marBottom w:val="0"/>
                          <w:divBdr>
                            <w:top w:val="none" w:sz="0" w:space="0" w:color="auto"/>
                            <w:left w:val="none" w:sz="0" w:space="0" w:color="auto"/>
                            <w:bottom w:val="none" w:sz="0" w:space="0" w:color="auto"/>
                            <w:right w:val="none" w:sz="0" w:space="0" w:color="auto"/>
                          </w:divBdr>
                          <w:divsChild>
                            <w:div w:id="781070036">
                              <w:marLeft w:val="0"/>
                              <w:marRight w:val="0"/>
                              <w:marTop w:val="0"/>
                              <w:marBottom w:val="0"/>
                              <w:divBdr>
                                <w:top w:val="none" w:sz="0" w:space="0" w:color="auto"/>
                                <w:left w:val="none" w:sz="0" w:space="0" w:color="auto"/>
                                <w:bottom w:val="none" w:sz="0" w:space="0" w:color="auto"/>
                                <w:right w:val="none" w:sz="0" w:space="0" w:color="auto"/>
                              </w:divBdr>
                              <w:divsChild>
                                <w:div w:id="805319601">
                                  <w:marLeft w:val="0"/>
                                  <w:marRight w:val="0"/>
                                  <w:marTop w:val="0"/>
                                  <w:marBottom w:val="0"/>
                                  <w:divBdr>
                                    <w:top w:val="none" w:sz="0" w:space="0" w:color="auto"/>
                                    <w:left w:val="none" w:sz="0" w:space="0" w:color="auto"/>
                                    <w:bottom w:val="none" w:sz="0" w:space="0" w:color="auto"/>
                                    <w:right w:val="none" w:sz="0" w:space="0" w:color="auto"/>
                                  </w:divBdr>
                                  <w:divsChild>
                                    <w:div w:id="11486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649509">
      <w:bodyDiv w:val="1"/>
      <w:marLeft w:val="0"/>
      <w:marRight w:val="0"/>
      <w:marTop w:val="0"/>
      <w:marBottom w:val="0"/>
      <w:divBdr>
        <w:top w:val="none" w:sz="0" w:space="0" w:color="auto"/>
        <w:left w:val="none" w:sz="0" w:space="0" w:color="auto"/>
        <w:bottom w:val="none" w:sz="0" w:space="0" w:color="auto"/>
        <w:right w:val="none" w:sz="0" w:space="0" w:color="auto"/>
      </w:divBdr>
    </w:div>
    <w:div w:id="1017655588">
      <w:bodyDiv w:val="1"/>
      <w:marLeft w:val="0"/>
      <w:marRight w:val="0"/>
      <w:marTop w:val="0"/>
      <w:marBottom w:val="0"/>
      <w:divBdr>
        <w:top w:val="none" w:sz="0" w:space="0" w:color="auto"/>
        <w:left w:val="none" w:sz="0" w:space="0" w:color="auto"/>
        <w:bottom w:val="none" w:sz="0" w:space="0" w:color="auto"/>
        <w:right w:val="none" w:sz="0" w:space="0" w:color="auto"/>
      </w:divBdr>
      <w:divsChild>
        <w:div w:id="1784959627">
          <w:marLeft w:val="0"/>
          <w:marRight w:val="0"/>
          <w:marTop w:val="0"/>
          <w:marBottom w:val="0"/>
          <w:divBdr>
            <w:top w:val="none" w:sz="0" w:space="0" w:color="auto"/>
            <w:left w:val="none" w:sz="0" w:space="0" w:color="auto"/>
            <w:bottom w:val="none" w:sz="0" w:space="0" w:color="auto"/>
            <w:right w:val="none" w:sz="0" w:space="0" w:color="auto"/>
          </w:divBdr>
        </w:div>
      </w:divsChild>
    </w:div>
    <w:div w:id="1020668242">
      <w:bodyDiv w:val="1"/>
      <w:marLeft w:val="0"/>
      <w:marRight w:val="0"/>
      <w:marTop w:val="0"/>
      <w:marBottom w:val="0"/>
      <w:divBdr>
        <w:top w:val="none" w:sz="0" w:space="0" w:color="auto"/>
        <w:left w:val="none" w:sz="0" w:space="0" w:color="auto"/>
        <w:bottom w:val="none" w:sz="0" w:space="0" w:color="auto"/>
        <w:right w:val="none" w:sz="0" w:space="0" w:color="auto"/>
      </w:divBdr>
      <w:divsChild>
        <w:div w:id="1195996632">
          <w:marLeft w:val="274"/>
          <w:marRight w:val="0"/>
          <w:marTop w:val="60"/>
          <w:marBottom w:val="0"/>
          <w:divBdr>
            <w:top w:val="none" w:sz="0" w:space="0" w:color="auto"/>
            <w:left w:val="none" w:sz="0" w:space="0" w:color="auto"/>
            <w:bottom w:val="none" w:sz="0" w:space="0" w:color="auto"/>
            <w:right w:val="none" w:sz="0" w:space="0" w:color="auto"/>
          </w:divBdr>
        </w:div>
        <w:div w:id="1773894629">
          <w:marLeft w:val="274"/>
          <w:marRight w:val="0"/>
          <w:marTop w:val="60"/>
          <w:marBottom w:val="0"/>
          <w:divBdr>
            <w:top w:val="none" w:sz="0" w:space="0" w:color="auto"/>
            <w:left w:val="none" w:sz="0" w:space="0" w:color="auto"/>
            <w:bottom w:val="none" w:sz="0" w:space="0" w:color="auto"/>
            <w:right w:val="none" w:sz="0" w:space="0" w:color="auto"/>
          </w:divBdr>
        </w:div>
      </w:divsChild>
    </w:div>
    <w:div w:id="1022630035">
      <w:bodyDiv w:val="1"/>
      <w:marLeft w:val="0"/>
      <w:marRight w:val="0"/>
      <w:marTop w:val="0"/>
      <w:marBottom w:val="0"/>
      <w:divBdr>
        <w:top w:val="none" w:sz="0" w:space="0" w:color="auto"/>
        <w:left w:val="none" w:sz="0" w:space="0" w:color="auto"/>
        <w:bottom w:val="none" w:sz="0" w:space="0" w:color="auto"/>
        <w:right w:val="none" w:sz="0" w:space="0" w:color="auto"/>
      </w:divBdr>
    </w:div>
    <w:div w:id="1023361270">
      <w:bodyDiv w:val="1"/>
      <w:marLeft w:val="0"/>
      <w:marRight w:val="0"/>
      <w:marTop w:val="0"/>
      <w:marBottom w:val="0"/>
      <w:divBdr>
        <w:top w:val="none" w:sz="0" w:space="0" w:color="auto"/>
        <w:left w:val="none" w:sz="0" w:space="0" w:color="auto"/>
        <w:bottom w:val="none" w:sz="0" w:space="0" w:color="auto"/>
        <w:right w:val="none" w:sz="0" w:space="0" w:color="auto"/>
      </w:divBdr>
    </w:div>
    <w:div w:id="1050345643">
      <w:bodyDiv w:val="1"/>
      <w:marLeft w:val="0"/>
      <w:marRight w:val="0"/>
      <w:marTop w:val="0"/>
      <w:marBottom w:val="0"/>
      <w:divBdr>
        <w:top w:val="none" w:sz="0" w:space="0" w:color="auto"/>
        <w:left w:val="none" w:sz="0" w:space="0" w:color="auto"/>
        <w:bottom w:val="none" w:sz="0" w:space="0" w:color="auto"/>
        <w:right w:val="none" w:sz="0" w:space="0" w:color="auto"/>
      </w:divBdr>
      <w:divsChild>
        <w:div w:id="366836529">
          <w:marLeft w:val="130"/>
          <w:marRight w:val="0"/>
          <w:marTop w:val="0"/>
          <w:marBottom w:val="0"/>
          <w:divBdr>
            <w:top w:val="none" w:sz="0" w:space="0" w:color="auto"/>
            <w:left w:val="none" w:sz="0" w:space="0" w:color="auto"/>
            <w:bottom w:val="none" w:sz="0" w:space="0" w:color="auto"/>
            <w:right w:val="none" w:sz="0" w:space="0" w:color="auto"/>
          </w:divBdr>
        </w:div>
      </w:divsChild>
    </w:div>
    <w:div w:id="1079252371">
      <w:bodyDiv w:val="1"/>
      <w:marLeft w:val="0"/>
      <w:marRight w:val="0"/>
      <w:marTop w:val="0"/>
      <w:marBottom w:val="0"/>
      <w:divBdr>
        <w:top w:val="none" w:sz="0" w:space="0" w:color="auto"/>
        <w:left w:val="none" w:sz="0" w:space="0" w:color="auto"/>
        <w:bottom w:val="none" w:sz="0" w:space="0" w:color="auto"/>
        <w:right w:val="none" w:sz="0" w:space="0" w:color="auto"/>
      </w:divBdr>
      <w:divsChild>
        <w:div w:id="1055197342">
          <w:marLeft w:val="446"/>
          <w:marRight w:val="0"/>
          <w:marTop w:val="0"/>
          <w:marBottom w:val="0"/>
          <w:divBdr>
            <w:top w:val="none" w:sz="0" w:space="0" w:color="auto"/>
            <w:left w:val="none" w:sz="0" w:space="0" w:color="auto"/>
            <w:bottom w:val="none" w:sz="0" w:space="0" w:color="auto"/>
            <w:right w:val="none" w:sz="0" w:space="0" w:color="auto"/>
          </w:divBdr>
        </w:div>
        <w:div w:id="1886211635">
          <w:marLeft w:val="446"/>
          <w:marRight w:val="0"/>
          <w:marTop w:val="0"/>
          <w:marBottom w:val="0"/>
          <w:divBdr>
            <w:top w:val="none" w:sz="0" w:space="0" w:color="auto"/>
            <w:left w:val="none" w:sz="0" w:space="0" w:color="auto"/>
            <w:bottom w:val="none" w:sz="0" w:space="0" w:color="auto"/>
            <w:right w:val="none" w:sz="0" w:space="0" w:color="auto"/>
          </w:divBdr>
        </w:div>
        <w:div w:id="469059063">
          <w:marLeft w:val="446"/>
          <w:marRight w:val="0"/>
          <w:marTop w:val="0"/>
          <w:marBottom w:val="0"/>
          <w:divBdr>
            <w:top w:val="none" w:sz="0" w:space="0" w:color="auto"/>
            <w:left w:val="none" w:sz="0" w:space="0" w:color="auto"/>
            <w:bottom w:val="none" w:sz="0" w:space="0" w:color="auto"/>
            <w:right w:val="none" w:sz="0" w:space="0" w:color="auto"/>
          </w:divBdr>
        </w:div>
      </w:divsChild>
    </w:div>
    <w:div w:id="1113209955">
      <w:bodyDiv w:val="1"/>
      <w:marLeft w:val="0"/>
      <w:marRight w:val="0"/>
      <w:marTop w:val="0"/>
      <w:marBottom w:val="0"/>
      <w:divBdr>
        <w:top w:val="none" w:sz="0" w:space="0" w:color="auto"/>
        <w:left w:val="none" w:sz="0" w:space="0" w:color="auto"/>
        <w:bottom w:val="none" w:sz="0" w:space="0" w:color="auto"/>
        <w:right w:val="none" w:sz="0" w:space="0" w:color="auto"/>
      </w:divBdr>
    </w:div>
    <w:div w:id="1133209895">
      <w:bodyDiv w:val="1"/>
      <w:marLeft w:val="0"/>
      <w:marRight w:val="0"/>
      <w:marTop w:val="0"/>
      <w:marBottom w:val="0"/>
      <w:divBdr>
        <w:top w:val="none" w:sz="0" w:space="0" w:color="auto"/>
        <w:left w:val="none" w:sz="0" w:space="0" w:color="auto"/>
        <w:bottom w:val="none" w:sz="0" w:space="0" w:color="auto"/>
        <w:right w:val="none" w:sz="0" w:space="0" w:color="auto"/>
      </w:divBdr>
    </w:div>
    <w:div w:id="1135679194">
      <w:bodyDiv w:val="1"/>
      <w:marLeft w:val="0"/>
      <w:marRight w:val="0"/>
      <w:marTop w:val="0"/>
      <w:marBottom w:val="0"/>
      <w:divBdr>
        <w:top w:val="none" w:sz="0" w:space="0" w:color="auto"/>
        <w:left w:val="none" w:sz="0" w:space="0" w:color="auto"/>
        <w:bottom w:val="none" w:sz="0" w:space="0" w:color="auto"/>
        <w:right w:val="none" w:sz="0" w:space="0" w:color="auto"/>
      </w:divBdr>
    </w:div>
    <w:div w:id="1139299662">
      <w:bodyDiv w:val="1"/>
      <w:marLeft w:val="0"/>
      <w:marRight w:val="0"/>
      <w:marTop w:val="0"/>
      <w:marBottom w:val="0"/>
      <w:divBdr>
        <w:top w:val="none" w:sz="0" w:space="0" w:color="auto"/>
        <w:left w:val="none" w:sz="0" w:space="0" w:color="auto"/>
        <w:bottom w:val="none" w:sz="0" w:space="0" w:color="auto"/>
        <w:right w:val="none" w:sz="0" w:space="0" w:color="auto"/>
      </w:divBdr>
      <w:divsChild>
        <w:div w:id="496965645">
          <w:marLeft w:val="0"/>
          <w:marRight w:val="0"/>
          <w:marTop w:val="0"/>
          <w:marBottom w:val="0"/>
          <w:divBdr>
            <w:top w:val="none" w:sz="0" w:space="0" w:color="auto"/>
            <w:left w:val="none" w:sz="0" w:space="0" w:color="auto"/>
            <w:bottom w:val="none" w:sz="0" w:space="0" w:color="auto"/>
            <w:right w:val="none" w:sz="0" w:space="0" w:color="auto"/>
          </w:divBdr>
        </w:div>
      </w:divsChild>
    </w:div>
    <w:div w:id="1140997266">
      <w:bodyDiv w:val="1"/>
      <w:marLeft w:val="0"/>
      <w:marRight w:val="0"/>
      <w:marTop w:val="0"/>
      <w:marBottom w:val="0"/>
      <w:divBdr>
        <w:top w:val="none" w:sz="0" w:space="0" w:color="auto"/>
        <w:left w:val="none" w:sz="0" w:space="0" w:color="auto"/>
        <w:bottom w:val="none" w:sz="0" w:space="0" w:color="auto"/>
        <w:right w:val="none" w:sz="0" w:space="0" w:color="auto"/>
      </w:divBdr>
    </w:div>
    <w:div w:id="1176186372">
      <w:bodyDiv w:val="1"/>
      <w:marLeft w:val="0"/>
      <w:marRight w:val="0"/>
      <w:marTop w:val="0"/>
      <w:marBottom w:val="0"/>
      <w:divBdr>
        <w:top w:val="none" w:sz="0" w:space="0" w:color="auto"/>
        <w:left w:val="none" w:sz="0" w:space="0" w:color="auto"/>
        <w:bottom w:val="none" w:sz="0" w:space="0" w:color="auto"/>
        <w:right w:val="none" w:sz="0" w:space="0" w:color="auto"/>
      </w:divBdr>
    </w:div>
    <w:div w:id="1176993652">
      <w:bodyDiv w:val="1"/>
      <w:marLeft w:val="0"/>
      <w:marRight w:val="0"/>
      <w:marTop w:val="0"/>
      <w:marBottom w:val="0"/>
      <w:divBdr>
        <w:top w:val="none" w:sz="0" w:space="0" w:color="auto"/>
        <w:left w:val="none" w:sz="0" w:space="0" w:color="auto"/>
        <w:bottom w:val="none" w:sz="0" w:space="0" w:color="auto"/>
        <w:right w:val="none" w:sz="0" w:space="0" w:color="auto"/>
      </w:divBdr>
    </w:div>
    <w:div w:id="1188106285">
      <w:bodyDiv w:val="1"/>
      <w:marLeft w:val="0"/>
      <w:marRight w:val="0"/>
      <w:marTop w:val="0"/>
      <w:marBottom w:val="0"/>
      <w:divBdr>
        <w:top w:val="none" w:sz="0" w:space="0" w:color="auto"/>
        <w:left w:val="none" w:sz="0" w:space="0" w:color="auto"/>
        <w:bottom w:val="none" w:sz="0" w:space="0" w:color="auto"/>
        <w:right w:val="none" w:sz="0" w:space="0" w:color="auto"/>
      </w:divBdr>
    </w:div>
    <w:div w:id="1202324109">
      <w:bodyDiv w:val="1"/>
      <w:marLeft w:val="0"/>
      <w:marRight w:val="0"/>
      <w:marTop w:val="0"/>
      <w:marBottom w:val="0"/>
      <w:divBdr>
        <w:top w:val="none" w:sz="0" w:space="0" w:color="auto"/>
        <w:left w:val="none" w:sz="0" w:space="0" w:color="auto"/>
        <w:bottom w:val="none" w:sz="0" w:space="0" w:color="auto"/>
        <w:right w:val="none" w:sz="0" w:space="0" w:color="auto"/>
      </w:divBdr>
    </w:div>
    <w:div w:id="1223449047">
      <w:bodyDiv w:val="1"/>
      <w:marLeft w:val="0"/>
      <w:marRight w:val="0"/>
      <w:marTop w:val="0"/>
      <w:marBottom w:val="0"/>
      <w:divBdr>
        <w:top w:val="none" w:sz="0" w:space="0" w:color="auto"/>
        <w:left w:val="none" w:sz="0" w:space="0" w:color="auto"/>
        <w:bottom w:val="none" w:sz="0" w:space="0" w:color="auto"/>
        <w:right w:val="none" w:sz="0" w:space="0" w:color="auto"/>
      </w:divBdr>
      <w:divsChild>
        <w:div w:id="105008612">
          <w:marLeft w:val="0"/>
          <w:marRight w:val="0"/>
          <w:marTop w:val="0"/>
          <w:marBottom w:val="0"/>
          <w:divBdr>
            <w:top w:val="none" w:sz="0" w:space="0" w:color="auto"/>
            <w:left w:val="none" w:sz="0" w:space="0" w:color="auto"/>
            <w:bottom w:val="none" w:sz="0" w:space="0" w:color="auto"/>
            <w:right w:val="none" w:sz="0" w:space="0" w:color="auto"/>
          </w:divBdr>
        </w:div>
      </w:divsChild>
    </w:div>
    <w:div w:id="1228421655">
      <w:bodyDiv w:val="1"/>
      <w:marLeft w:val="0"/>
      <w:marRight w:val="0"/>
      <w:marTop w:val="0"/>
      <w:marBottom w:val="0"/>
      <w:divBdr>
        <w:top w:val="none" w:sz="0" w:space="0" w:color="auto"/>
        <w:left w:val="none" w:sz="0" w:space="0" w:color="auto"/>
        <w:bottom w:val="none" w:sz="0" w:space="0" w:color="auto"/>
        <w:right w:val="none" w:sz="0" w:space="0" w:color="auto"/>
      </w:divBdr>
      <w:divsChild>
        <w:div w:id="1533303289">
          <w:marLeft w:val="274"/>
          <w:marRight w:val="0"/>
          <w:marTop w:val="60"/>
          <w:marBottom w:val="0"/>
          <w:divBdr>
            <w:top w:val="none" w:sz="0" w:space="0" w:color="auto"/>
            <w:left w:val="none" w:sz="0" w:space="0" w:color="auto"/>
            <w:bottom w:val="none" w:sz="0" w:space="0" w:color="auto"/>
            <w:right w:val="none" w:sz="0" w:space="0" w:color="auto"/>
          </w:divBdr>
        </w:div>
      </w:divsChild>
    </w:div>
    <w:div w:id="1250046729">
      <w:bodyDiv w:val="1"/>
      <w:marLeft w:val="0"/>
      <w:marRight w:val="0"/>
      <w:marTop w:val="0"/>
      <w:marBottom w:val="0"/>
      <w:divBdr>
        <w:top w:val="none" w:sz="0" w:space="0" w:color="auto"/>
        <w:left w:val="none" w:sz="0" w:space="0" w:color="auto"/>
        <w:bottom w:val="none" w:sz="0" w:space="0" w:color="auto"/>
        <w:right w:val="none" w:sz="0" w:space="0" w:color="auto"/>
      </w:divBdr>
    </w:div>
    <w:div w:id="1281301918">
      <w:bodyDiv w:val="1"/>
      <w:marLeft w:val="0"/>
      <w:marRight w:val="0"/>
      <w:marTop w:val="0"/>
      <w:marBottom w:val="0"/>
      <w:divBdr>
        <w:top w:val="none" w:sz="0" w:space="0" w:color="auto"/>
        <w:left w:val="none" w:sz="0" w:space="0" w:color="auto"/>
        <w:bottom w:val="none" w:sz="0" w:space="0" w:color="auto"/>
        <w:right w:val="none" w:sz="0" w:space="0" w:color="auto"/>
      </w:divBdr>
    </w:div>
    <w:div w:id="1307778603">
      <w:bodyDiv w:val="1"/>
      <w:marLeft w:val="0"/>
      <w:marRight w:val="0"/>
      <w:marTop w:val="0"/>
      <w:marBottom w:val="0"/>
      <w:divBdr>
        <w:top w:val="none" w:sz="0" w:space="0" w:color="auto"/>
        <w:left w:val="none" w:sz="0" w:space="0" w:color="auto"/>
        <w:bottom w:val="none" w:sz="0" w:space="0" w:color="auto"/>
        <w:right w:val="none" w:sz="0" w:space="0" w:color="auto"/>
      </w:divBdr>
    </w:div>
    <w:div w:id="1323385858">
      <w:bodyDiv w:val="1"/>
      <w:marLeft w:val="0"/>
      <w:marRight w:val="0"/>
      <w:marTop w:val="0"/>
      <w:marBottom w:val="0"/>
      <w:divBdr>
        <w:top w:val="none" w:sz="0" w:space="0" w:color="auto"/>
        <w:left w:val="none" w:sz="0" w:space="0" w:color="auto"/>
        <w:bottom w:val="none" w:sz="0" w:space="0" w:color="auto"/>
        <w:right w:val="none" w:sz="0" w:space="0" w:color="auto"/>
      </w:divBdr>
    </w:div>
    <w:div w:id="1339960177">
      <w:bodyDiv w:val="1"/>
      <w:marLeft w:val="0"/>
      <w:marRight w:val="0"/>
      <w:marTop w:val="0"/>
      <w:marBottom w:val="0"/>
      <w:divBdr>
        <w:top w:val="none" w:sz="0" w:space="0" w:color="auto"/>
        <w:left w:val="none" w:sz="0" w:space="0" w:color="auto"/>
        <w:bottom w:val="none" w:sz="0" w:space="0" w:color="auto"/>
        <w:right w:val="none" w:sz="0" w:space="0" w:color="auto"/>
      </w:divBdr>
    </w:div>
    <w:div w:id="1350794160">
      <w:bodyDiv w:val="1"/>
      <w:marLeft w:val="0"/>
      <w:marRight w:val="0"/>
      <w:marTop w:val="0"/>
      <w:marBottom w:val="0"/>
      <w:divBdr>
        <w:top w:val="none" w:sz="0" w:space="0" w:color="auto"/>
        <w:left w:val="none" w:sz="0" w:space="0" w:color="auto"/>
        <w:bottom w:val="none" w:sz="0" w:space="0" w:color="auto"/>
        <w:right w:val="none" w:sz="0" w:space="0" w:color="auto"/>
      </w:divBdr>
    </w:div>
    <w:div w:id="1393894536">
      <w:bodyDiv w:val="1"/>
      <w:marLeft w:val="0"/>
      <w:marRight w:val="0"/>
      <w:marTop w:val="0"/>
      <w:marBottom w:val="0"/>
      <w:divBdr>
        <w:top w:val="none" w:sz="0" w:space="0" w:color="auto"/>
        <w:left w:val="none" w:sz="0" w:space="0" w:color="auto"/>
        <w:bottom w:val="none" w:sz="0" w:space="0" w:color="auto"/>
        <w:right w:val="none" w:sz="0" w:space="0" w:color="auto"/>
      </w:divBdr>
      <w:divsChild>
        <w:div w:id="243030928">
          <w:marLeft w:val="274"/>
          <w:marRight w:val="0"/>
          <w:marTop w:val="60"/>
          <w:marBottom w:val="0"/>
          <w:divBdr>
            <w:top w:val="none" w:sz="0" w:space="0" w:color="auto"/>
            <w:left w:val="none" w:sz="0" w:space="0" w:color="auto"/>
            <w:bottom w:val="none" w:sz="0" w:space="0" w:color="auto"/>
            <w:right w:val="none" w:sz="0" w:space="0" w:color="auto"/>
          </w:divBdr>
        </w:div>
      </w:divsChild>
    </w:div>
    <w:div w:id="1431967168">
      <w:bodyDiv w:val="1"/>
      <w:marLeft w:val="0"/>
      <w:marRight w:val="0"/>
      <w:marTop w:val="0"/>
      <w:marBottom w:val="0"/>
      <w:divBdr>
        <w:top w:val="none" w:sz="0" w:space="0" w:color="auto"/>
        <w:left w:val="none" w:sz="0" w:space="0" w:color="auto"/>
        <w:bottom w:val="none" w:sz="0" w:space="0" w:color="auto"/>
        <w:right w:val="none" w:sz="0" w:space="0" w:color="auto"/>
      </w:divBdr>
      <w:divsChild>
        <w:div w:id="1050112387">
          <w:marLeft w:val="130"/>
          <w:marRight w:val="0"/>
          <w:marTop w:val="0"/>
          <w:marBottom w:val="0"/>
          <w:divBdr>
            <w:top w:val="none" w:sz="0" w:space="0" w:color="auto"/>
            <w:left w:val="none" w:sz="0" w:space="0" w:color="auto"/>
            <w:bottom w:val="none" w:sz="0" w:space="0" w:color="auto"/>
            <w:right w:val="none" w:sz="0" w:space="0" w:color="auto"/>
          </w:divBdr>
        </w:div>
      </w:divsChild>
    </w:div>
    <w:div w:id="1436636913">
      <w:bodyDiv w:val="1"/>
      <w:marLeft w:val="0"/>
      <w:marRight w:val="0"/>
      <w:marTop w:val="0"/>
      <w:marBottom w:val="0"/>
      <w:divBdr>
        <w:top w:val="none" w:sz="0" w:space="0" w:color="auto"/>
        <w:left w:val="none" w:sz="0" w:space="0" w:color="auto"/>
        <w:bottom w:val="none" w:sz="0" w:space="0" w:color="auto"/>
        <w:right w:val="none" w:sz="0" w:space="0" w:color="auto"/>
      </w:divBdr>
    </w:div>
    <w:div w:id="1445424584">
      <w:bodyDiv w:val="1"/>
      <w:marLeft w:val="0"/>
      <w:marRight w:val="0"/>
      <w:marTop w:val="0"/>
      <w:marBottom w:val="0"/>
      <w:divBdr>
        <w:top w:val="none" w:sz="0" w:space="0" w:color="auto"/>
        <w:left w:val="none" w:sz="0" w:space="0" w:color="auto"/>
        <w:bottom w:val="none" w:sz="0" w:space="0" w:color="auto"/>
        <w:right w:val="none" w:sz="0" w:space="0" w:color="auto"/>
      </w:divBdr>
    </w:div>
    <w:div w:id="1445538343">
      <w:bodyDiv w:val="1"/>
      <w:marLeft w:val="0"/>
      <w:marRight w:val="0"/>
      <w:marTop w:val="0"/>
      <w:marBottom w:val="0"/>
      <w:divBdr>
        <w:top w:val="none" w:sz="0" w:space="0" w:color="auto"/>
        <w:left w:val="none" w:sz="0" w:space="0" w:color="auto"/>
        <w:bottom w:val="none" w:sz="0" w:space="0" w:color="auto"/>
        <w:right w:val="none" w:sz="0" w:space="0" w:color="auto"/>
      </w:divBdr>
    </w:div>
    <w:div w:id="1471090628">
      <w:bodyDiv w:val="1"/>
      <w:marLeft w:val="0"/>
      <w:marRight w:val="0"/>
      <w:marTop w:val="0"/>
      <w:marBottom w:val="0"/>
      <w:divBdr>
        <w:top w:val="none" w:sz="0" w:space="0" w:color="auto"/>
        <w:left w:val="none" w:sz="0" w:space="0" w:color="auto"/>
        <w:bottom w:val="none" w:sz="0" w:space="0" w:color="auto"/>
        <w:right w:val="none" w:sz="0" w:space="0" w:color="auto"/>
      </w:divBdr>
    </w:div>
    <w:div w:id="1471248580">
      <w:bodyDiv w:val="1"/>
      <w:marLeft w:val="0"/>
      <w:marRight w:val="0"/>
      <w:marTop w:val="0"/>
      <w:marBottom w:val="0"/>
      <w:divBdr>
        <w:top w:val="none" w:sz="0" w:space="0" w:color="auto"/>
        <w:left w:val="none" w:sz="0" w:space="0" w:color="auto"/>
        <w:bottom w:val="none" w:sz="0" w:space="0" w:color="auto"/>
        <w:right w:val="none" w:sz="0" w:space="0" w:color="auto"/>
      </w:divBdr>
    </w:div>
    <w:div w:id="1473519301">
      <w:bodyDiv w:val="1"/>
      <w:marLeft w:val="0"/>
      <w:marRight w:val="0"/>
      <w:marTop w:val="0"/>
      <w:marBottom w:val="0"/>
      <w:divBdr>
        <w:top w:val="none" w:sz="0" w:space="0" w:color="auto"/>
        <w:left w:val="none" w:sz="0" w:space="0" w:color="auto"/>
        <w:bottom w:val="none" w:sz="0" w:space="0" w:color="auto"/>
        <w:right w:val="none" w:sz="0" w:space="0" w:color="auto"/>
      </w:divBdr>
    </w:div>
    <w:div w:id="1486778726">
      <w:bodyDiv w:val="1"/>
      <w:marLeft w:val="0"/>
      <w:marRight w:val="0"/>
      <w:marTop w:val="0"/>
      <w:marBottom w:val="0"/>
      <w:divBdr>
        <w:top w:val="none" w:sz="0" w:space="0" w:color="auto"/>
        <w:left w:val="none" w:sz="0" w:space="0" w:color="auto"/>
        <w:bottom w:val="none" w:sz="0" w:space="0" w:color="auto"/>
        <w:right w:val="none" w:sz="0" w:space="0" w:color="auto"/>
      </w:divBdr>
    </w:div>
    <w:div w:id="1506744308">
      <w:bodyDiv w:val="1"/>
      <w:marLeft w:val="0"/>
      <w:marRight w:val="0"/>
      <w:marTop w:val="0"/>
      <w:marBottom w:val="0"/>
      <w:divBdr>
        <w:top w:val="none" w:sz="0" w:space="0" w:color="auto"/>
        <w:left w:val="none" w:sz="0" w:space="0" w:color="auto"/>
        <w:bottom w:val="none" w:sz="0" w:space="0" w:color="auto"/>
        <w:right w:val="none" w:sz="0" w:space="0" w:color="auto"/>
      </w:divBdr>
    </w:div>
    <w:div w:id="1508016049">
      <w:bodyDiv w:val="1"/>
      <w:marLeft w:val="0"/>
      <w:marRight w:val="0"/>
      <w:marTop w:val="0"/>
      <w:marBottom w:val="0"/>
      <w:divBdr>
        <w:top w:val="none" w:sz="0" w:space="0" w:color="auto"/>
        <w:left w:val="none" w:sz="0" w:space="0" w:color="auto"/>
        <w:bottom w:val="none" w:sz="0" w:space="0" w:color="auto"/>
        <w:right w:val="none" w:sz="0" w:space="0" w:color="auto"/>
      </w:divBdr>
    </w:div>
    <w:div w:id="1516338195">
      <w:bodyDiv w:val="1"/>
      <w:marLeft w:val="0"/>
      <w:marRight w:val="0"/>
      <w:marTop w:val="0"/>
      <w:marBottom w:val="0"/>
      <w:divBdr>
        <w:top w:val="none" w:sz="0" w:space="0" w:color="auto"/>
        <w:left w:val="none" w:sz="0" w:space="0" w:color="auto"/>
        <w:bottom w:val="none" w:sz="0" w:space="0" w:color="auto"/>
        <w:right w:val="none" w:sz="0" w:space="0" w:color="auto"/>
      </w:divBdr>
    </w:div>
    <w:div w:id="1548762583">
      <w:bodyDiv w:val="1"/>
      <w:marLeft w:val="0"/>
      <w:marRight w:val="0"/>
      <w:marTop w:val="0"/>
      <w:marBottom w:val="0"/>
      <w:divBdr>
        <w:top w:val="none" w:sz="0" w:space="0" w:color="auto"/>
        <w:left w:val="none" w:sz="0" w:space="0" w:color="auto"/>
        <w:bottom w:val="none" w:sz="0" w:space="0" w:color="auto"/>
        <w:right w:val="none" w:sz="0" w:space="0" w:color="auto"/>
      </w:divBdr>
    </w:div>
    <w:div w:id="1573395215">
      <w:bodyDiv w:val="1"/>
      <w:marLeft w:val="0"/>
      <w:marRight w:val="0"/>
      <w:marTop w:val="0"/>
      <w:marBottom w:val="0"/>
      <w:divBdr>
        <w:top w:val="none" w:sz="0" w:space="0" w:color="auto"/>
        <w:left w:val="none" w:sz="0" w:space="0" w:color="auto"/>
        <w:bottom w:val="none" w:sz="0" w:space="0" w:color="auto"/>
        <w:right w:val="none" w:sz="0" w:space="0" w:color="auto"/>
      </w:divBdr>
    </w:div>
    <w:div w:id="1575092609">
      <w:bodyDiv w:val="1"/>
      <w:marLeft w:val="0"/>
      <w:marRight w:val="0"/>
      <w:marTop w:val="0"/>
      <w:marBottom w:val="0"/>
      <w:divBdr>
        <w:top w:val="none" w:sz="0" w:space="0" w:color="auto"/>
        <w:left w:val="none" w:sz="0" w:space="0" w:color="auto"/>
        <w:bottom w:val="none" w:sz="0" w:space="0" w:color="auto"/>
        <w:right w:val="none" w:sz="0" w:space="0" w:color="auto"/>
      </w:divBdr>
    </w:div>
    <w:div w:id="1581676417">
      <w:bodyDiv w:val="1"/>
      <w:marLeft w:val="0"/>
      <w:marRight w:val="0"/>
      <w:marTop w:val="0"/>
      <w:marBottom w:val="0"/>
      <w:divBdr>
        <w:top w:val="none" w:sz="0" w:space="0" w:color="auto"/>
        <w:left w:val="none" w:sz="0" w:space="0" w:color="auto"/>
        <w:bottom w:val="none" w:sz="0" w:space="0" w:color="auto"/>
        <w:right w:val="none" w:sz="0" w:space="0" w:color="auto"/>
      </w:divBdr>
    </w:div>
    <w:div w:id="1600137939">
      <w:bodyDiv w:val="1"/>
      <w:marLeft w:val="0"/>
      <w:marRight w:val="0"/>
      <w:marTop w:val="0"/>
      <w:marBottom w:val="0"/>
      <w:divBdr>
        <w:top w:val="none" w:sz="0" w:space="0" w:color="auto"/>
        <w:left w:val="none" w:sz="0" w:space="0" w:color="auto"/>
        <w:bottom w:val="none" w:sz="0" w:space="0" w:color="auto"/>
        <w:right w:val="none" w:sz="0" w:space="0" w:color="auto"/>
      </w:divBdr>
    </w:div>
    <w:div w:id="1661346674">
      <w:bodyDiv w:val="1"/>
      <w:marLeft w:val="0"/>
      <w:marRight w:val="0"/>
      <w:marTop w:val="0"/>
      <w:marBottom w:val="0"/>
      <w:divBdr>
        <w:top w:val="none" w:sz="0" w:space="0" w:color="auto"/>
        <w:left w:val="none" w:sz="0" w:space="0" w:color="auto"/>
        <w:bottom w:val="none" w:sz="0" w:space="0" w:color="auto"/>
        <w:right w:val="none" w:sz="0" w:space="0" w:color="auto"/>
      </w:divBdr>
    </w:div>
    <w:div w:id="1664626352">
      <w:bodyDiv w:val="1"/>
      <w:marLeft w:val="0"/>
      <w:marRight w:val="0"/>
      <w:marTop w:val="0"/>
      <w:marBottom w:val="0"/>
      <w:divBdr>
        <w:top w:val="none" w:sz="0" w:space="0" w:color="auto"/>
        <w:left w:val="none" w:sz="0" w:space="0" w:color="auto"/>
        <w:bottom w:val="none" w:sz="0" w:space="0" w:color="auto"/>
        <w:right w:val="none" w:sz="0" w:space="0" w:color="auto"/>
      </w:divBdr>
    </w:div>
    <w:div w:id="1676298837">
      <w:bodyDiv w:val="1"/>
      <w:marLeft w:val="0"/>
      <w:marRight w:val="0"/>
      <w:marTop w:val="0"/>
      <w:marBottom w:val="0"/>
      <w:divBdr>
        <w:top w:val="none" w:sz="0" w:space="0" w:color="auto"/>
        <w:left w:val="none" w:sz="0" w:space="0" w:color="auto"/>
        <w:bottom w:val="none" w:sz="0" w:space="0" w:color="auto"/>
        <w:right w:val="none" w:sz="0" w:space="0" w:color="auto"/>
      </w:divBdr>
    </w:div>
    <w:div w:id="1700664183">
      <w:bodyDiv w:val="1"/>
      <w:marLeft w:val="0"/>
      <w:marRight w:val="0"/>
      <w:marTop w:val="0"/>
      <w:marBottom w:val="0"/>
      <w:divBdr>
        <w:top w:val="none" w:sz="0" w:space="0" w:color="auto"/>
        <w:left w:val="none" w:sz="0" w:space="0" w:color="auto"/>
        <w:bottom w:val="none" w:sz="0" w:space="0" w:color="auto"/>
        <w:right w:val="none" w:sz="0" w:space="0" w:color="auto"/>
      </w:divBdr>
    </w:div>
    <w:div w:id="1707021282">
      <w:bodyDiv w:val="1"/>
      <w:marLeft w:val="0"/>
      <w:marRight w:val="0"/>
      <w:marTop w:val="0"/>
      <w:marBottom w:val="0"/>
      <w:divBdr>
        <w:top w:val="none" w:sz="0" w:space="0" w:color="auto"/>
        <w:left w:val="none" w:sz="0" w:space="0" w:color="auto"/>
        <w:bottom w:val="none" w:sz="0" w:space="0" w:color="auto"/>
        <w:right w:val="none" w:sz="0" w:space="0" w:color="auto"/>
      </w:divBdr>
    </w:div>
    <w:div w:id="1709455498">
      <w:bodyDiv w:val="1"/>
      <w:marLeft w:val="0"/>
      <w:marRight w:val="0"/>
      <w:marTop w:val="0"/>
      <w:marBottom w:val="0"/>
      <w:divBdr>
        <w:top w:val="none" w:sz="0" w:space="0" w:color="auto"/>
        <w:left w:val="none" w:sz="0" w:space="0" w:color="auto"/>
        <w:bottom w:val="none" w:sz="0" w:space="0" w:color="auto"/>
        <w:right w:val="none" w:sz="0" w:space="0" w:color="auto"/>
      </w:divBdr>
    </w:div>
    <w:div w:id="1718813754">
      <w:bodyDiv w:val="1"/>
      <w:marLeft w:val="0"/>
      <w:marRight w:val="0"/>
      <w:marTop w:val="0"/>
      <w:marBottom w:val="0"/>
      <w:divBdr>
        <w:top w:val="none" w:sz="0" w:space="0" w:color="auto"/>
        <w:left w:val="none" w:sz="0" w:space="0" w:color="auto"/>
        <w:bottom w:val="none" w:sz="0" w:space="0" w:color="auto"/>
        <w:right w:val="none" w:sz="0" w:space="0" w:color="auto"/>
      </w:divBdr>
    </w:div>
    <w:div w:id="1719743084">
      <w:bodyDiv w:val="1"/>
      <w:marLeft w:val="0"/>
      <w:marRight w:val="0"/>
      <w:marTop w:val="0"/>
      <w:marBottom w:val="0"/>
      <w:divBdr>
        <w:top w:val="none" w:sz="0" w:space="0" w:color="auto"/>
        <w:left w:val="none" w:sz="0" w:space="0" w:color="auto"/>
        <w:bottom w:val="none" w:sz="0" w:space="0" w:color="auto"/>
        <w:right w:val="none" w:sz="0" w:space="0" w:color="auto"/>
      </w:divBdr>
    </w:div>
    <w:div w:id="1739816577">
      <w:bodyDiv w:val="1"/>
      <w:marLeft w:val="0"/>
      <w:marRight w:val="0"/>
      <w:marTop w:val="0"/>
      <w:marBottom w:val="0"/>
      <w:divBdr>
        <w:top w:val="none" w:sz="0" w:space="0" w:color="auto"/>
        <w:left w:val="none" w:sz="0" w:space="0" w:color="auto"/>
        <w:bottom w:val="none" w:sz="0" w:space="0" w:color="auto"/>
        <w:right w:val="none" w:sz="0" w:space="0" w:color="auto"/>
      </w:divBdr>
    </w:div>
    <w:div w:id="1748772134">
      <w:bodyDiv w:val="1"/>
      <w:marLeft w:val="0"/>
      <w:marRight w:val="0"/>
      <w:marTop w:val="0"/>
      <w:marBottom w:val="0"/>
      <w:divBdr>
        <w:top w:val="none" w:sz="0" w:space="0" w:color="auto"/>
        <w:left w:val="none" w:sz="0" w:space="0" w:color="auto"/>
        <w:bottom w:val="none" w:sz="0" w:space="0" w:color="auto"/>
        <w:right w:val="none" w:sz="0" w:space="0" w:color="auto"/>
      </w:divBdr>
    </w:div>
    <w:div w:id="1759518985">
      <w:bodyDiv w:val="1"/>
      <w:marLeft w:val="0"/>
      <w:marRight w:val="0"/>
      <w:marTop w:val="0"/>
      <w:marBottom w:val="0"/>
      <w:divBdr>
        <w:top w:val="none" w:sz="0" w:space="0" w:color="auto"/>
        <w:left w:val="none" w:sz="0" w:space="0" w:color="auto"/>
        <w:bottom w:val="none" w:sz="0" w:space="0" w:color="auto"/>
        <w:right w:val="none" w:sz="0" w:space="0" w:color="auto"/>
      </w:divBdr>
    </w:div>
    <w:div w:id="1764302048">
      <w:bodyDiv w:val="1"/>
      <w:marLeft w:val="0"/>
      <w:marRight w:val="0"/>
      <w:marTop w:val="0"/>
      <w:marBottom w:val="0"/>
      <w:divBdr>
        <w:top w:val="none" w:sz="0" w:space="0" w:color="auto"/>
        <w:left w:val="none" w:sz="0" w:space="0" w:color="auto"/>
        <w:bottom w:val="none" w:sz="0" w:space="0" w:color="auto"/>
        <w:right w:val="none" w:sz="0" w:space="0" w:color="auto"/>
      </w:divBdr>
    </w:div>
    <w:div w:id="1771394957">
      <w:bodyDiv w:val="1"/>
      <w:marLeft w:val="0"/>
      <w:marRight w:val="0"/>
      <w:marTop w:val="0"/>
      <w:marBottom w:val="0"/>
      <w:divBdr>
        <w:top w:val="none" w:sz="0" w:space="0" w:color="auto"/>
        <w:left w:val="none" w:sz="0" w:space="0" w:color="auto"/>
        <w:bottom w:val="none" w:sz="0" w:space="0" w:color="auto"/>
        <w:right w:val="none" w:sz="0" w:space="0" w:color="auto"/>
      </w:divBdr>
    </w:div>
    <w:div w:id="1789279521">
      <w:bodyDiv w:val="1"/>
      <w:marLeft w:val="0"/>
      <w:marRight w:val="0"/>
      <w:marTop w:val="0"/>
      <w:marBottom w:val="0"/>
      <w:divBdr>
        <w:top w:val="none" w:sz="0" w:space="0" w:color="auto"/>
        <w:left w:val="none" w:sz="0" w:space="0" w:color="auto"/>
        <w:bottom w:val="none" w:sz="0" w:space="0" w:color="auto"/>
        <w:right w:val="none" w:sz="0" w:space="0" w:color="auto"/>
      </w:divBdr>
    </w:div>
    <w:div w:id="1789738907">
      <w:bodyDiv w:val="1"/>
      <w:marLeft w:val="0"/>
      <w:marRight w:val="0"/>
      <w:marTop w:val="0"/>
      <w:marBottom w:val="0"/>
      <w:divBdr>
        <w:top w:val="none" w:sz="0" w:space="0" w:color="auto"/>
        <w:left w:val="none" w:sz="0" w:space="0" w:color="auto"/>
        <w:bottom w:val="none" w:sz="0" w:space="0" w:color="auto"/>
        <w:right w:val="none" w:sz="0" w:space="0" w:color="auto"/>
      </w:divBdr>
    </w:div>
    <w:div w:id="1806459387">
      <w:bodyDiv w:val="1"/>
      <w:marLeft w:val="0"/>
      <w:marRight w:val="0"/>
      <w:marTop w:val="0"/>
      <w:marBottom w:val="0"/>
      <w:divBdr>
        <w:top w:val="none" w:sz="0" w:space="0" w:color="auto"/>
        <w:left w:val="none" w:sz="0" w:space="0" w:color="auto"/>
        <w:bottom w:val="none" w:sz="0" w:space="0" w:color="auto"/>
        <w:right w:val="none" w:sz="0" w:space="0" w:color="auto"/>
      </w:divBdr>
    </w:div>
    <w:div w:id="1815951584">
      <w:bodyDiv w:val="1"/>
      <w:marLeft w:val="0"/>
      <w:marRight w:val="0"/>
      <w:marTop w:val="0"/>
      <w:marBottom w:val="0"/>
      <w:divBdr>
        <w:top w:val="none" w:sz="0" w:space="0" w:color="auto"/>
        <w:left w:val="none" w:sz="0" w:space="0" w:color="auto"/>
        <w:bottom w:val="none" w:sz="0" w:space="0" w:color="auto"/>
        <w:right w:val="none" w:sz="0" w:space="0" w:color="auto"/>
      </w:divBdr>
    </w:div>
    <w:div w:id="1837921577">
      <w:bodyDiv w:val="1"/>
      <w:marLeft w:val="0"/>
      <w:marRight w:val="0"/>
      <w:marTop w:val="0"/>
      <w:marBottom w:val="0"/>
      <w:divBdr>
        <w:top w:val="none" w:sz="0" w:space="0" w:color="auto"/>
        <w:left w:val="none" w:sz="0" w:space="0" w:color="auto"/>
        <w:bottom w:val="none" w:sz="0" w:space="0" w:color="auto"/>
        <w:right w:val="none" w:sz="0" w:space="0" w:color="auto"/>
      </w:divBdr>
    </w:div>
    <w:div w:id="1842743977">
      <w:bodyDiv w:val="1"/>
      <w:marLeft w:val="0"/>
      <w:marRight w:val="0"/>
      <w:marTop w:val="0"/>
      <w:marBottom w:val="0"/>
      <w:divBdr>
        <w:top w:val="none" w:sz="0" w:space="0" w:color="auto"/>
        <w:left w:val="none" w:sz="0" w:space="0" w:color="auto"/>
        <w:bottom w:val="none" w:sz="0" w:space="0" w:color="auto"/>
        <w:right w:val="none" w:sz="0" w:space="0" w:color="auto"/>
      </w:divBdr>
    </w:div>
    <w:div w:id="1846817222">
      <w:bodyDiv w:val="1"/>
      <w:marLeft w:val="0"/>
      <w:marRight w:val="0"/>
      <w:marTop w:val="0"/>
      <w:marBottom w:val="0"/>
      <w:divBdr>
        <w:top w:val="none" w:sz="0" w:space="0" w:color="auto"/>
        <w:left w:val="none" w:sz="0" w:space="0" w:color="auto"/>
        <w:bottom w:val="none" w:sz="0" w:space="0" w:color="auto"/>
        <w:right w:val="none" w:sz="0" w:space="0" w:color="auto"/>
      </w:divBdr>
    </w:div>
    <w:div w:id="1852377548">
      <w:bodyDiv w:val="1"/>
      <w:marLeft w:val="0"/>
      <w:marRight w:val="0"/>
      <w:marTop w:val="0"/>
      <w:marBottom w:val="0"/>
      <w:divBdr>
        <w:top w:val="none" w:sz="0" w:space="0" w:color="auto"/>
        <w:left w:val="none" w:sz="0" w:space="0" w:color="auto"/>
        <w:bottom w:val="none" w:sz="0" w:space="0" w:color="auto"/>
        <w:right w:val="none" w:sz="0" w:space="0" w:color="auto"/>
      </w:divBdr>
    </w:div>
    <w:div w:id="1853373421">
      <w:bodyDiv w:val="1"/>
      <w:marLeft w:val="0"/>
      <w:marRight w:val="0"/>
      <w:marTop w:val="0"/>
      <w:marBottom w:val="0"/>
      <w:divBdr>
        <w:top w:val="none" w:sz="0" w:space="0" w:color="auto"/>
        <w:left w:val="none" w:sz="0" w:space="0" w:color="auto"/>
        <w:bottom w:val="none" w:sz="0" w:space="0" w:color="auto"/>
        <w:right w:val="none" w:sz="0" w:space="0" w:color="auto"/>
      </w:divBdr>
    </w:div>
    <w:div w:id="1866793621">
      <w:bodyDiv w:val="1"/>
      <w:marLeft w:val="0"/>
      <w:marRight w:val="0"/>
      <w:marTop w:val="0"/>
      <w:marBottom w:val="0"/>
      <w:divBdr>
        <w:top w:val="none" w:sz="0" w:space="0" w:color="auto"/>
        <w:left w:val="none" w:sz="0" w:space="0" w:color="auto"/>
        <w:bottom w:val="none" w:sz="0" w:space="0" w:color="auto"/>
        <w:right w:val="none" w:sz="0" w:space="0" w:color="auto"/>
      </w:divBdr>
      <w:divsChild>
        <w:div w:id="1291471450">
          <w:marLeft w:val="0"/>
          <w:marRight w:val="0"/>
          <w:marTop w:val="0"/>
          <w:marBottom w:val="0"/>
          <w:divBdr>
            <w:top w:val="none" w:sz="0" w:space="0" w:color="auto"/>
            <w:left w:val="none" w:sz="0" w:space="0" w:color="auto"/>
            <w:bottom w:val="none" w:sz="0" w:space="0" w:color="auto"/>
            <w:right w:val="none" w:sz="0" w:space="0" w:color="auto"/>
          </w:divBdr>
          <w:divsChild>
            <w:div w:id="896822678">
              <w:marLeft w:val="0"/>
              <w:marRight w:val="0"/>
              <w:marTop w:val="0"/>
              <w:marBottom w:val="0"/>
              <w:divBdr>
                <w:top w:val="none" w:sz="0" w:space="0" w:color="auto"/>
                <w:left w:val="none" w:sz="0" w:space="0" w:color="auto"/>
                <w:bottom w:val="none" w:sz="0" w:space="0" w:color="auto"/>
                <w:right w:val="none" w:sz="0" w:space="0" w:color="auto"/>
              </w:divBdr>
              <w:divsChild>
                <w:div w:id="442305351">
                  <w:marLeft w:val="0"/>
                  <w:marRight w:val="0"/>
                  <w:marTop w:val="0"/>
                  <w:marBottom w:val="0"/>
                  <w:divBdr>
                    <w:top w:val="none" w:sz="0" w:space="0" w:color="auto"/>
                    <w:left w:val="none" w:sz="0" w:space="0" w:color="auto"/>
                    <w:bottom w:val="none" w:sz="0" w:space="0" w:color="auto"/>
                    <w:right w:val="none" w:sz="0" w:space="0" w:color="auto"/>
                  </w:divBdr>
                  <w:divsChild>
                    <w:div w:id="528303960">
                      <w:marLeft w:val="0"/>
                      <w:marRight w:val="0"/>
                      <w:marTop w:val="0"/>
                      <w:marBottom w:val="0"/>
                      <w:divBdr>
                        <w:top w:val="none" w:sz="0" w:space="0" w:color="auto"/>
                        <w:left w:val="none" w:sz="0" w:space="0" w:color="auto"/>
                        <w:bottom w:val="none" w:sz="0" w:space="0" w:color="auto"/>
                        <w:right w:val="none" w:sz="0" w:space="0" w:color="auto"/>
                      </w:divBdr>
                      <w:divsChild>
                        <w:div w:id="368841406">
                          <w:marLeft w:val="0"/>
                          <w:marRight w:val="0"/>
                          <w:marTop w:val="0"/>
                          <w:marBottom w:val="0"/>
                          <w:divBdr>
                            <w:top w:val="none" w:sz="0" w:space="0" w:color="auto"/>
                            <w:left w:val="none" w:sz="0" w:space="0" w:color="auto"/>
                            <w:bottom w:val="none" w:sz="0" w:space="0" w:color="auto"/>
                            <w:right w:val="none" w:sz="0" w:space="0" w:color="auto"/>
                          </w:divBdr>
                          <w:divsChild>
                            <w:div w:id="1437552693">
                              <w:marLeft w:val="0"/>
                              <w:marRight w:val="0"/>
                              <w:marTop w:val="0"/>
                              <w:marBottom w:val="0"/>
                              <w:divBdr>
                                <w:top w:val="none" w:sz="0" w:space="0" w:color="auto"/>
                                <w:left w:val="none" w:sz="0" w:space="0" w:color="auto"/>
                                <w:bottom w:val="none" w:sz="0" w:space="0" w:color="auto"/>
                                <w:right w:val="none" w:sz="0" w:space="0" w:color="auto"/>
                              </w:divBdr>
                              <w:divsChild>
                                <w:div w:id="2097901688">
                                  <w:marLeft w:val="0"/>
                                  <w:marRight w:val="0"/>
                                  <w:marTop w:val="0"/>
                                  <w:marBottom w:val="0"/>
                                  <w:divBdr>
                                    <w:top w:val="none" w:sz="0" w:space="0" w:color="auto"/>
                                    <w:left w:val="none" w:sz="0" w:space="0" w:color="auto"/>
                                    <w:bottom w:val="none" w:sz="0" w:space="0" w:color="auto"/>
                                    <w:right w:val="none" w:sz="0" w:space="0" w:color="auto"/>
                                  </w:divBdr>
                                  <w:divsChild>
                                    <w:div w:id="3050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2377700">
      <w:bodyDiv w:val="1"/>
      <w:marLeft w:val="0"/>
      <w:marRight w:val="0"/>
      <w:marTop w:val="0"/>
      <w:marBottom w:val="0"/>
      <w:divBdr>
        <w:top w:val="none" w:sz="0" w:space="0" w:color="auto"/>
        <w:left w:val="none" w:sz="0" w:space="0" w:color="auto"/>
        <w:bottom w:val="none" w:sz="0" w:space="0" w:color="auto"/>
        <w:right w:val="none" w:sz="0" w:space="0" w:color="auto"/>
      </w:divBdr>
    </w:div>
    <w:div w:id="1942177178">
      <w:bodyDiv w:val="1"/>
      <w:marLeft w:val="0"/>
      <w:marRight w:val="0"/>
      <w:marTop w:val="0"/>
      <w:marBottom w:val="0"/>
      <w:divBdr>
        <w:top w:val="none" w:sz="0" w:space="0" w:color="auto"/>
        <w:left w:val="none" w:sz="0" w:space="0" w:color="auto"/>
        <w:bottom w:val="none" w:sz="0" w:space="0" w:color="auto"/>
        <w:right w:val="none" w:sz="0" w:space="0" w:color="auto"/>
      </w:divBdr>
    </w:div>
    <w:div w:id="1953200690">
      <w:bodyDiv w:val="1"/>
      <w:marLeft w:val="0"/>
      <w:marRight w:val="0"/>
      <w:marTop w:val="0"/>
      <w:marBottom w:val="0"/>
      <w:divBdr>
        <w:top w:val="none" w:sz="0" w:space="0" w:color="auto"/>
        <w:left w:val="none" w:sz="0" w:space="0" w:color="auto"/>
        <w:bottom w:val="none" w:sz="0" w:space="0" w:color="auto"/>
        <w:right w:val="none" w:sz="0" w:space="0" w:color="auto"/>
      </w:divBdr>
      <w:divsChild>
        <w:div w:id="1178884598">
          <w:marLeft w:val="130"/>
          <w:marRight w:val="0"/>
          <w:marTop w:val="0"/>
          <w:marBottom w:val="0"/>
          <w:divBdr>
            <w:top w:val="none" w:sz="0" w:space="0" w:color="auto"/>
            <w:left w:val="none" w:sz="0" w:space="0" w:color="auto"/>
            <w:bottom w:val="none" w:sz="0" w:space="0" w:color="auto"/>
            <w:right w:val="none" w:sz="0" w:space="0" w:color="auto"/>
          </w:divBdr>
        </w:div>
        <w:div w:id="703289486">
          <w:marLeft w:val="130"/>
          <w:marRight w:val="0"/>
          <w:marTop w:val="0"/>
          <w:marBottom w:val="0"/>
          <w:divBdr>
            <w:top w:val="none" w:sz="0" w:space="0" w:color="auto"/>
            <w:left w:val="none" w:sz="0" w:space="0" w:color="auto"/>
            <w:bottom w:val="none" w:sz="0" w:space="0" w:color="auto"/>
            <w:right w:val="none" w:sz="0" w:space="0" w:color="auto"/>
          </w:divBdr>
        </w:div>
      </w:divsChild>
    </w:div>
    <w:div w:id="1965891140">
      <w:bodyDiv w:val="1"/>
      <w:marLeft w:val="0"/>
      <w:marRight w:val="0"/>
      <w:marTop w:val="0"/>
      <w:marBottom w:val="0"/>
      <w:divBdr>
        <w:top w:val="none" w:sz="0" w:space="0" w:color="auto"/>
        <w:left w:val="none" w:sz="0" w:space="0" w:color="auto"/>
        <w:bottom w:val="none" w:sz="0" w:space="0" w:color="auto"/>
        <w:right w:val="none" w:sz="0" w:space="0" w:color="auto"/>
      </w:divBdr>
    </w:div>
    <w:div w:id="1968316946">
      <w:bodyDiv w:val="1"/>
      <w:marLeft w:val="0"/>
      <w:marRight w:val="0"/>
      <w:marTop w:val="0"/>
      <w:marBottom w:val="0"/>
      <w:divBdr>
        <w:top w:val="none" w:sz="0" w:space="0" w:color="auto"/>
        <w:left w:val="none" w:sz="0" w:space="0" w:color="auto"/>
        <w:bottom w:val="none" w:sz="0" w:space="0" w:color="auto"/>
        <w:right w:val="none" w:sz="0" w:space="0" w:color="auto"/>
      </w:divBdr>
    </w:div>
    <w:div w:id="2004770885">
      <w:bodyDiv w:val="1"/>
      <w:marLeft w:val="0"/>
      <w:marRight w:val="0"/>
      <w:marTop w:val="0"/>
      <w:marBottom w:val="0"/>
      <w:divBdr>
        <w:top w:val="none" w:sz="0" w:space="0" w:color="auto"/>
        <w:left w:val="none" w:sz="0" w:space="0" w:color="auto"/>
        <w:bottom w:val="none" w:sz="0" w:space="0" w:color="auto"/>
        <w:right w:val="none" w:sz="0" w:space="0" w:color="auto"/>
      </w:divBdr>
    </w:div>
    <w:div w:id="2011566439">
      <w:bodyDiv w:val="1"/>
      <w:marLeft w:val="0"/>
      <w:marRight w:val="0"/>
      <w:marTop w:val="0"/>
      <w:marBottom w:val="0"/>
      <w:divBdr>
        <w:top w:val="none" w:sz="0" w:space="0" w:color="auto"/>
        <w:left w:val="none" w:sz="0" w:space="0" w:color="auto"/>
        <w:bottom w:val="none" w:sz="0" w:space="0" w:color="auto"/>
        <w:right w:val="none" w:sz="0" w:space="0" w:color="auto"/>
      </w:divBdr>
    </w:div>
    <w:div w:id="2022927395">
      <w:bodyDiv w:val="1"/>
      <w:marLeft w:val="0"/>
      <w:marRight w:val="0"/>
      <w:marTop w:val="0"/>
      <w:marBottom w:val="0"/>
      <w:divBdr>
        <w:top w:val="none" w:sz="0" w:space="0" w:color="auto"/>
        <w:left w:val="none" w:sz="0" w:space="0" w:color="auto"/>
        <w:bottom w:val="none" w:sz="0" w:space="0" w:color="auto"/>
        <w:right w:val="none" w:sz="0" w:space="0" w:color="auto"/>
      </w:divBdr>
    </w:div>
    <w:div w:id="2027242788">
      <w:bodyDiv w:val="1"/>
      <w:marLeft w:val="0"/>
      <w:marRight w:val="0"/>
      <w:marTop w:val="0"/>
      <w:marBottom w:val="0"/>
      <w:divBdr>
        <w:top w:val="none" w:sz="0" w:space="0" w:color="auto"/>
        <w:left w:val="none" w:sz="0" w:space="0" w:color="auto"/>
        <w:bottom w:val="none" w:sz="0" w:space="0" w:color="auto"/>
        <w:right w:val="none" w:sz="0" w:space="0" w:color="auto"/>
      </w:divBdr>
    </w:div>
    <w:div w:id="2038969660">
      <w:bodyDiv w:val="1"/>
      <w:marLeft w:val="0"/>
      <w:marRight w:val="0"/>
      <w:marTop w:val="0"/>
      <w:marBottom w:val="0"/>
      <w:divBdr>
        <w:top w:val="none" w:sz="0" w:space="0" w:color="auto"/>
        <w:left w:val="none" w:sz="0" w:space="0" w:color="auto"/>
        <w:bottom w:val="none" w:sz="0" w:space="0" w:color="auto"/>
        <w:right w:val="none" w:sz="0" w:space="0" w:color="auto"/>
      </w:divBdr>
    </w:div>
    <w:div w:id="2040158149">
      <w:bodyDiv w:val="1"/>
      <w:marLeft w:val="0"/>
      <w:marRight w:val="0"/>
      <w:marTop w:val="0"/>
      <w:marBottom w:val="0"/>
      <w:divBdr>
        <w:top w:val="none" w:sz="0" w:space="0" w:color="auto"/>
        <w:left w:val="none" w:sz="0" w:space="0" w:color="auto"/>
        <w:bottom w:val="none" w:sz="0" w:space="0" w:color="auto"/>
        <w:right w:val="none" w:sz="0" w:space="0" w:color="auto"/>
      </w:divBdr>
    </w:div>
    <w:div w:id="2040743347">
      <w:bodyDiv w:val="1"/>
      <w:marLeft w:val="0"/>
      <w:marRight w:val="0"/>
      <w:marTop w:val="0"/>
      <w:marBottom w:val="0"/>
      <w:divBdr>
        <w:top w:val="none" w:sz="0" w:space="0" w:color="auto"/>
        <w:left w:val="none" w:sz="0" w:space="0" w:color="auto"/>
        <w:bottom w:val="none" w:sz="0" w:space="0" w:color="auto"/>
        <w:right w:val="none" w:sz="0" w:space="0" w:color="auto"/>
      </w:divBdr>
    </w:div>
    <w:div w:id="2047413909">
      <w:bodyDiv w:val="1"/>
      <w:marLeft w:val="0"/>
      <w:marRight w:val="0"/>
      <w:marTop w:val="0"/>
      <w:marBottom w:val="0"/>
      <w:divBdr>
        <w:top w:val="none" w:sz="0" w:space="0" w:color="auto"/>
        <w:left w:val="none" w:sz="0" w:space="0" w:color="auto"/>
        <w:bottom w:val="none" w:sz="0" w:space="0" w:color="auto"/>
        <w:right w:val="none" w:sz="0" w:space="0" w:color="auto"/>
      </w:divBdr>
    </w:div>
    <w:div w:id="2067558740">
      <w:bodyDiv w:val="1"/>
      <w:marLeft w:val="0"/>
      <w:marRight w:val="0"/>
      <w:marTop w:val="0"/>
      <w:marBottom w:val="0"/>
      <w:divBdr>
        <w:top w:val="none" w:sz="0" w:space="0" w:color="auto"/>
        <w:left w:val="none" w:sz="0" w:space="0" w:color="auto"/>
        <w:bottom w:val="none" w:sz="0" w:space="0" w:color="auto"/>
        <w:right w:val="none" w:sz="0" w:space="0" w:color="auto"/>
      </w:divBdr>
    </w:div>
    <w:div w:id="2073384965">
      <w:bodyDiv w:val="1"/>
      <w:marLeft w:val="0"/>
      <w:marRight w:val="0"/>
      <w:marTop w:val="0"/>
      <w:marBottom w:val="0"/>
      <w:divBdr>
        <w:top w:val="none" w:sz="0" w:space="0" w:color="auto"/>
        <w:left w:val="none" w:sz="0" w:space="0" w:color="auto"/>
        <w:bottom w:val="none" w:sz="0" w:space="0" w:color="auto"/>
        <w:right w:val="none" w:sz="0" w:space="0" w:color="auto"/>
      </w:divBdr>
    </w:div>
    <w:div w:id="2090424131">
      <w:bodyDiv w:val="1"/>
      <w:marLeft w:val="0"/>
      <w:marRight w:val="0"/>
      <w:marTop w:val="0"/>
      <w:marBottom w:val="0"/>
      <w:divBdr>
        <w:top w:val="none" w:sz="0" w:space="0" w:color="auto"/>
        <w:left w:val="none" w:sz="0" w:space="0" w:color="auto"/>
        <w:bottom w:val="none" w:sz="0" w:space="0" w:color="auto"/>
        <w:right w:val="none" w:sz="0" w:space="0" w:color="auto"/>
      </w:divBdr>
    </w:div>
    <w:div w:id="2118713760">
      <w:bodyDiv w:val="1"/>
      <w:marLeft w:val="0"/>
      <w:marRight w:val="0"/>
      <w:marTop w:val="0"/>
      <w:marBottom w:val="0"/>
      <w:divBdr>
        <w:top w:val="none" w:sz="0" w:space="0" w:color="auto"/>
        <w:left w:val="none" w:sz="0" w:space="0" w:color="auto"/>
        <w:bottom w:val="none" w:sz="0" w:space="0" w:color="auto"/>
        <w:right w:val="none" w:sz="0" w:space="0" w:color="auto"/>
      </w:divBdr>
    </w:div>
    <w:div w:id="2121802573">
      <w:bodyDiv w:val="1"/>
      <w:marLeft w:val="0"/>
      <w:marRight w:val="0"/>
      <w:marTop w:val="0"/>
      <w:marBottom w:val="0"/>
      <w:divBdr>
        <w:top w:val="none" w:sz="0" w:space="0" w:color="auto"/>
        <w:left w:val="none" w:sz="0" w:space="0" w:color="auto"/>
        <w:bottom w:val="none" w:sz="0" w:space="0" w:color="auto"/>
        <w:right w:val="none" w:sz="0" w:space="0" w:color="auto"/>
      </w:divBdr>
    </w:div>
    <w:div w:id="214160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package" Target="embeddings/Microsoft_Word_Document6.doc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Word_Document4.docx"/><Relationship Id="rId25" Type="http://schemas.openxmlformats.org/officeDocument/2006/relationships/image" Target="cid:image001.jpg@01D41AEE.3E389060" TargetMode="External"/><Relationship Id="rId33" Type="http://schemas.openxmlformats.org/officeDocument/2006/relationships/oleObject" Target="embeddings/oleObject3.bin"/><Relationship Id="rId38" Type="http://schemas.openxmlformats.org/officeDocument/2006/relationships/image" Target="media/image17.e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bin"/><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10.jpeg"/><Relationship Id="rId32" Type="http://schemas.openxmlformats.org/officeDocument/2006/relationships/image" Target="media/image14.emf"/><Relationship Id="rId37" Type="http://schemas.openxmlformats.org/officeDocument/2006/relationships/oleObject" Target="embeddings/oleObject5.bin"/><Relationship Id="rId40" Type="http://schemas.openxmlformats.org/officeDocument/2006/relationships/image" Target="media/image18.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package" Target="embeddings/Microsoft_Word_Document5.docx"/><Relationship Id="rId31" Type="http://schemas.openxmlformats.org/officeDocument/2006/relationships/oleObject" Target="embeddings/oleObject2.bin"/><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Microsoft_Word_97_-_2003_Document1.doc"/><Relationship Id="rId30" Type="http://schemas.openxmlformats.org/officeDocument/2006/relationships/image" Target="media/image13.emf"/><Relationship Id="rId35" Type="http://schemas.openxmlformats.org/officeDocument/2006/relationships/oleObject" Target="embeddings/oleObject4.bin"/><Relationship Id="rId43" Type="http://schemas.openxmlformats.org/officeDocument/2006/relationships/package" Target="embeddings/Microsoft_Excel_Worksheet8.xlsx"/><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8BAF2-77E4-4BE9-9498-F8A345EE9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6673</Words>
  <Characters>38039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BBA</Company>
  <LinksUpToDate>false</LinksUpToDate>
  <CharactersWithSpaces>44623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Ying</dc:creator>
  <cp:lastModifiedBy>Bai Tao, FG-331</cp:lastModifiedBy>
  <cp:revision>66</cp:revision>
  <cp:lastPrinted>2018-08-08T05:27:00Z</cp:lastPrinted>
  <dcterms:created xsi:type="dcterms:W3CDTF">2018-10-10T06:28:00Z</dcterms:created>
  <dcterms:modified xsi:type="dcterms:W3CDTF">2018-11-12T08:24:00Z</dcterms:modified>
</cp:coreProperties>
</file>